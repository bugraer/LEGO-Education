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F7759" w14:textId="56673416" w:rsidR="00CB2CB9" w:rsidRPr="008C4A41" w:rsidRDefault="008C094A" w:rsidP="008C4A41">
      <w:pPr>
        <w:pStyle w:val="Balk1"/>
      </w:pPr>
      <w:bookmarkStart w:id="0" w:name="_Toc73231709"/>
      <w:r>
        <w:t>2</w:t>
      </w:r>
      <w:r w:rsidR="00CB2CB9" w:rsidRPr="008C4A41">
        <w:t>. Hafta</w:t>
      </w:r>
      <w:bookmarkEnd w:id="0"/>
      <w:r w:rsidR="00786E6D">
        <w:t xml:space="preserve"> </w:t>
      </w:r>
      <w:r w:rsidR="008349D6">
        <w:t>–</w:t>
      </w:r>
      <w:r w:rsidR="00786E6D">
        <w:t xml:space="preserve"> </w:t>
      </w:r>
      <w:r w:rsidR="008349D6">
        <w:t>Işık, Ses ve M</w:t>
      </w:r>
      <w:r w:rsidR="00A55922">
        <w:t>esafe Sensörü</w:t>
      </w:r>
    </w:p>
    <w:p w14:paraId="0F1255BF" w14:textId="77777777" w:rsidR="00243A78" w:rsidRPr="008C4A41" w:rsidRDefault="0017032C" w:rsidP="008148C3">
      <w:pPr>
        <w:pStyle w:val="Balk2"/>
      </w:pPr>
      <w:bookmarkStart w:id="1" w:name="_Toc73231710"/>
      <w:r w:rsidRPr="008C4A41">
        <w:t>Haftanın Amacı</w:t>
      </w:r>
      <w:r w:rsidR="00243A78" w:rsidRPr="008C4A41">
        <w:t>:</w:t>
      </w:r>
      <w:bookmarkEnd w:id="1"/>
    </w:p>
    <w:p w14:paraId="7EE1C0D7" w14:textId="55C4F82F" w:rsidR="00342ABD" w:rsidRPr="00C12CBE" w:rsidRDefault="00342ABD" w:rsidP="00342ABD">
      <w:pPr>
        <w:jc w:val="both"/>
        <w:rPr>
          <w:rFonts w:ascii="Roboto Condensed" w:hAnsi="Roboto Condensed"/>
          <w:sz w:val="24"/>
          <w:szCs w:val="24"/>
        </w:rPr>
      </w:pPr>
      <w:r w:rsidRPr="00C12CBE">
        <w:rPr>
          <w:rFonts w:ascii="Roboto Condensed" w:hAnsi="Roboto Condensed"/>
          <w:sz w:val="24"/>
          <w:szCs w:val="24"/>
        </w:rPr>
        <w:t xml:space="preserve">Bu hafta </w:t>
      </w:r>
      <w:r w:rsidR="00763C6D">
        <w:rPr>
          <w:rFonts w:ascii="Roboto Condensed" w:hAnsi="Roboto Condensed"/>
          <w:sz w:val="24"/>
          <w:szCs w:val="24"/>
        </w:rPr>
        <w:t xml:space="preserve">hub ekranının </w:t>
      </w:r>
      <w:r w:rsidR="0079166A">
        <w:rPr>
          <w:rFonts w:ascii="Roboto Condensed" w:hAnsi="Roboto Condensed"/>
          <w:sz w:val="24"/>
          <w:szCs w:val="24"/>
        </w:rPr>
        <w:t>özelliklerinin tanıtılması, e</w:t>
      </w:r>
      <w:r w:rsidR="00763C6D">
        <w:rPr>
          <w:rFonts w:ascii="Roboto Condensed" w:hAnsi="Roboto Condensed"/>
          <w:sz w:val="24"/>
          <w:szCs w:val="24"/>
        </w:rPr>
        <w:t xml:space="preserve">kranın </w:t>
      </w:r>
      <w:r w:rsidR="0079166A">
        <w:rPr>
          <w:rFonts w:ascii="Roboto Condensed" w:hAnsi="Roboto Condensed"/>
          <w:sz w:val="24"/>
          <w:szCs w:val="24"/>
        </w:rPr>
        <w:t>ışık ve parlak</w:t>
      </w:r>
      <w:r w:rsidR="008A504E">
        <w:rPr>
          <w:rFonts w:ascii="Roboto Condensed" w:hAnsi="Roboto Condensed"/>
          <w:sz w:val="24"/>
          <w:szCs w:val="24"/>
        </w:rPr>
        <w:t>lığın</w:t>
      </w:r>
      <w:r w:rsidR="0079166A">
        <w:rPr>
          <w:rFonts w:ascii="Roboto Condensed" w:hAnsi="Roboto Condensed"/>
          <w:sz w:val="24"/>
          <w:szCs w:val="24"/>
        </w:rPr>
        <w:t xml:space="preserve">ın çeşitli desenlerle </w:t>
      </w:r>
      <w:r w:rsidR="00763C6D">
        <w:rPr>
          <w:rFonts w:ascii="Roboto Condensed" w:hAnsi="Roboto Condensed"/>
          <w:sz w:val="24"/>
          <w:szCs w:val="24"/>
        </w:rPr>
        <w:t>programlan</w:t>
      </w:r>
      <w:r w:rsidR="0079166A">
        <w:rPr>
          <w:rFonts w:ascii="Roboto Condensed" w:hAnsi="Roboto Condensed"/>
          <w:sz w:val="24"/>
          <w:szCs w:val="24"/>
        </w:rPr>
        <w:t>ması</w:t>
      </w:r>
      <w:r w:rsidR="00763C6D">
        <w:rPr>
          <w:rFonts w:ascii="Roboto Condensed" w:hAnsi="Roboto Condensed"/>
          <w:sz w:val="24"/>
          <w:szCs w:val="24"/>
        </w:rPr>
        <w:t>, hub ve kullanılan cihazlar ile çalınacak seslerin programlan</w:t>
      </w:r>
      <w:r w:rsidR="0079166A">
        <w:rPr>
          <w:rFonts w:ascii="Roboto Condensed" w:hAnsi="Roboto Condensed"/>
          <w:sz w:val="24"/>
          <w:szCs w:val="24"/>
        </w:rPr>
        <w:t>ması</w:t>
      </w:r>
      <w:r w:rsidR="00A55922">
        <w:rPr>
          <w:rFonts w:ascii="Roboto Condensed" w:hAnsi="Roboto Condensed"/>
          <w:sz w:val="24"/>
          <w:szCs w:val="24"/>
        </w:rPr>
        <w:t>, mesafe sensörünün tanıtılması</w:t>
      </w:r>
      <w:r w:rsidR="00C243AF">
        <w:rPr>
          <w:rFonts w:ascii="Roboto Condensed" w:hAnsi="Roboto Condensed"/>
          <w:sz w:val="24"/>
          <w:szCs w:val="24"/>
        </w:rPr>
        <w:t xml:space="preserve"> </w:t>
      </w:r>
      <w:r w:rsidR="00DA1DDF">
        <w:rPr>
          <w:rFonts w:ascii="Roboto Condensed" w:hAnsi="Roboto Condensed"/>
          <w:sz w:val="24"/>
          <w:szCs w:val="24"/>
        </w:rPr>
        <w:t xml:space="preserve">ve çeşitli problemlerin çözümünde mesafe sensörünün kullanılması için gerekli programların oluşturulması </w:t>
      </w:r>
      <w:r w:rsidR="0079166A">
        <w:rPr>
          <w:rFonts w:ascii="Roboto Condensed" w:hAnsi="Roboto Condensed"/>
          <w:sz w:val="24"/>
          <w:szCs w:val="24"/>
        </w:rPr>
        <w:t>hedeflenmiştir.</w:t>
      </w:r>
      <w:r w:rsidRPr="00C12CBE">
        <w:rPr>
          <w:rFonts w:ascii="Roboto Condensed" w:hAnsi="Roboto Condensed"/>
          <w:sz w:val="24"/>
          <w:szCs w:val="24"/>
        </w:rPr>
        <w:t xml:space="preserve"> </w:t>
      </w:r>
    </w:p>
    <w:p w14:paraId="6393E1B0" w14:textId="77777777" w:rsidR="0017032C" w:rsidRPr="00E21D9F" w:rsidRDefault="0017032C" w:rsidP="008148C3">
      <w:pPr>
        <w:pStyle w:val="Balk2"/>
      </w:pPr>
      <w:bookmarkStart w:id="2" w:name="_Toc73231711"/>
      <w:r w:rsidRPr="00E21D9F">
        <w:t>Haftanın Kazanımları:</w:t>
      </w:r>
      <w:bookmarkEnd w:id="2"/>
    </w:p>
    <w:p w14:paraId="283B2E4B" w14:textId="22169D87" w:rsidR="00C12CBE" w:rsidRDefault="009D1149"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H</w:t>
      </w:r>
      <w:r w:rsidR="003A3B8E">
        <w:rPr>
          <w:rFonts w:ascii="Roboto Condensed" w:hAnsi="Roboto Condensed"/>
          <w:sz w:val="24"/>
          <w:szCs w:val="24"/>
        </w:rPr>
        <w:t xml:space="preserve">ub ekranının özelliklerini </w:t>
      </w:r>
      <w:r w:rsidR="00C12CBE">
        <w:rPr>
          <w:rFonts w:ascii="Roboto Condensed" w:hAnsi="Roboto Condensed"/>
          <w:sz w:val="24"/>
          <w:szCs w:val="24"/>
        </w:rPr>
        <w:t>ifade edebilir.</w:t>
      </w:r>
    </w:p>
    <w:p w14:paraId="14225178" w14:textId="1B3B8D29" w:rsidR="00DD3D87" w:rsidRDefault="003A3B8E"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Hub ekranının istenilen şekilde görünmesi için gerekli blokları</w:t>
      </w:r>
      <w:r w:rsidR="00DD3D87">
        <w:rPr>
          <w:rFonts w:ascii="Roboto Condensed" w:hAnsi="Roboto Condensed"/>
          <w:sz w:val="24"/>
          <w:szCs w:val="24"/>
        </w:rPr>
        <w:t xml:space="preserve"> program akışında kullanabilir. </w:t>
      </w:r>
    </w:p>
    <w:p w14:paraId="33C49DA4" w14:textId="48746B93" w:rsidR="00C12CBE" w:rsidRDefault="003A3B8E"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İstenilen seslerin oluşturulması için gerekli blokları program akışında kullanabilir.</w:t>
      </w:r>
    </w:p>
    <w:p w14:paraId="792931EA" w14:textId="540D591F" w:rsidR="00A554D7" w:rsidRPr="00834276" w:rsidRDefault="009D1149" w:rsidP="00A554D7">
      <w:pPr>
        <w:pStyle w:val="ListeParagraf"/>
        <w:numPr>
          <w:ilvl w:val="0"/>
          <w:numId w:val="2"/>
        </w:numPr>
        <w:jc w:val="both"/>
        <w:rPr>
          <w:rFonts w:ascii="Roboto Condensed" w:hAnsi="Roboto Condensed"/>
          <w:sz w:val="24"/>
          <w:szCs w:val="24"/>
        </w:rPr>
      </w:pPr>
      <w:r>
        <w:rPr>
          <w:rFonts w:ascii="Roboto Condensed" w:hAnsi="Roboto Condensed"/>
          <w:sz w:val="24"/>
          <w:szCs w:val="24"/>
        </w:rPr>
        <w:t>M</w:t>
      </w:r>
      <w:r w:rsidR="00A554D7" w:rsidRPr="00834276">
        <w:rPr>
          <w:rFonts w:ascii="Roboto Condensed" w:hAnsi="Roboto Condensed"/>
          <w:sz w:val="24"/>
          <w:szCs w:val="24"/>
        </w:rPr>
        <w:t>esafe sensörünün çalışma mantığını ve kullanma yöntemlerini ifade eder.</w:t>
      </w:r>
    </w:p>
    <w:p w14:paraId="3C6CC9AE" w14:textId="774E1ED9" w:rsidR="00A554D7" w:rsidRPr="00834276" w:rsidRDefault="009D1149" w:rsidP="00A554D7">
      <w:pPr>
        <w:pStyle w:val="ListeParagraf"/>
        <w:numPr>
          <w:ilvl w:val="0"/>
          <w:numId w:val="2"/>
        </w:numPr>
        <w:jc w:val="both"/>
        <w:rPr>
          <w:rFonts w:ascii="Roboto Condensed" w:hAnsi="Roboto Condensed"/>
          <w:sz w:val="24"/>
          <w:szCs w:val="24"/>
        </w:rPr>
      </w:pPr>
      <w:r>
        <w:rPr>
          <w:rFonts w:ascii="Roboto Condensed" w:hAnsi="Roboto Condensed"/>
          <w:sz w:val="24"/>
          <w:szCs w:val="24"/>
        </w:rPr>
        <w:t>M</w:t>
      </w:r>
      <w:r w:rsidR="00A554D7" w:rsidRPr="00834276">
        <w:rPr>
          <w:rFonts w:ascii="Roboto Condensed" w:hAnsi="Roboto Condensed"/>
          <w:sz w:val="24"/>
          <w:szCs w:val="24"/>
        </w:rPr>
        <w:t>esafe sensörünü farklı amaçlar için programlama adımlarını oluşturabilir.</w:t>
      </w:r>
    </w:p>
    <w:p w14:paraId="3481F2CD" w14:textId="2C28E3E3" w:rsidR="00A554D7" w:rsidRDefault="009D1149" w:rsidP="00A554D7">
      <w:pPr>
        <w:pStyle w:val="ListeParagraf"/>
        <w:numPr>
          <w:ilvl w:val="0"/>
          <w:numId w:val="2"/>
        </w:numPr>
        <w:jc w:val="both"/>
        <w:rPr>
          <w:rFonts w:ascii="Roboto Condensed" w:hAnsi="Roboto Condensed"/>
          <w:sz w:val="24"/>
          <w:szCs w:val="24"/>
        </w:rPr>
      </w:pPr>
      <w:r>
        <w:rPr>
          <w:rFonts w:ascii="Roboto Condensed" w:hAnsi="Roboto Condensed"/>
          <w:sz w:val="24"/>
          <w:szCs w:val="24"/>
        </w:rPr>
        <w:t>R</w:t>
      </w:r>
      <w:r w:rsidR="00A554D7" w:rsidRPr="00834276">
        <w:rPr>
          <w:rFonts w:ascii="Roboto Condensed" w:hAnsi="Roboto Condensed"/>
          <w:sz w:val="24"/>
          <w:szCs w:val="24"/>
        </w:rPr>
        <w:t xml:space="preserve">obotun farklı mesafelerdeki nesnelere göre davranması (hareket etmesi, ses çıkarması, hızını ayarlaması, </w:t>
      </w:r>
      <w:r w:rsidR="00A554D7">
        <w:rPr>
          <w:rFonts w:ascii="Roboto Condensed" w:hAnsi="Roboto Condensed"/>
          <w:sz w:val="24"/>
          <w:szCs w:val="24"/>
        </w:rPr>
        <w:t>Hub</w:t>
      </w:r>
      <w:r w:rsidR="00A554D7" w:rsidRPr="00834276">
        <w:rPr>
          <w:rFonts w:ascii="Roboto Condensed" w:hAnsi="Roboto Condensed"/>
          <w:sz w:val="24"/>
          <w:szCs w:val="24"/>
        </w:rPr>
        <w:t xml:space="preserve"> ekranında farklı simgeler göstermesi) için gerekli programlama adımlarını oluşturabilir.</w:t>
      </w:r>
    </w:p>
    <w:p w14:paraId="632E3F18" w14:textId="77777777" w:rsidR="009B1ED3" w:rsidRDefault="009B1ED3" w:rsidP="009B1ED3">
      <w:pPr>
        <w:pStyle w:val="Balk2"/>
      </w:pPr>
      <w:r>
        <w:t>Kullanılacak Malzemeler:</w:t>
      </w:r>
    </w:p>
    <w:p w14:paraId="00377807" w14:textId="77777777" w:rsidR="009B1ED3" w:rsidRDefault="009B1ED3" w:rsidP="009B1ED3">
      <w:pPr>
        <w:rPr>
          <w:rFonts w:ascii="Roboto Condensed" w:hAnsi="Roboto Condensed"/>
          <w:sz w:val="24"/>
          <w:szCs w:val="24"/>
        </w:rPr>
      </w:pPr>
      <w:r>
        <w:rPr>
          <w:rFonts w:ascii="Roboto Condensed" w:hAnsi="Roboto Condensed"/>
          <w:sz w:val="24"/>
          <w:szCs w:val="24"/>
        </w:rPr>
        <w:t>Robot seti ve bilgisayar.</w:t>
      </w:r>
    </w:p>
    <w:p w14:paraId="6B046521" w14:textId="77777777" w:rsidR="009B1ED3" w:rsidRDefault="009B1ED3" w:rsidP="009B1ED3">
      <w:pPr>
        <w:pStyle w:val="Balk2"/>
      </w:pPr>
      <w:r>
        <w:t>Ekler:</w:t>
      </w:r>
    </w:p>
    <w:p w14:paraId="22A892DC" w14:textId="014D7F42" w:rsidR="009B1ED3" w:rsidRDefault="009B1ED3" w:rsidP="009B1ED3">
      <w:pPr>
        <w:spacing w:before="120" w:after="120"/>
        <w:jc w:val="both"/>
        <w:rPr>
          <w:rFonts w:ascii="Roboto Condensed" w:hAnsi="Roboto Condensed"/>
          <w:sz w:val="24"/>
          <w:szCs w:val="24"/>
        </w:rPr>
      </w:pPr>
      <w:r w:rsidRPr="00844B5C">
        <w:rPr>
          <w:rFonts w:ascii="Roboto Condensed" w:hAnsi="Roboto Condensed"/>
          <w:sz w:val="24"/>
          <w:szCs w:val="24"/>
        </w:rPr>
        <w:t>Bu hafta aşağıda sıralanan programla</w:t>
      </w:r>
      <w:r>
        <w:rPr>
          <w:rFonts w:ascii="Roboto Condensed" w:hAnsi="Roboto Condensed"/>
          <w:sz w:val="24"/>
          <w:szCs w:val="24"/>
        </w:rPr>
        <w:t>r</w:t>
      </w:r>
      <w:ins w:id="3" w:author="Ercan" w:date="2022-08-28T18:39:00Z">
        <w:r w:rsidR="00CC00E4">
          <w:rPr>
            <w:rFonts w:ascii="Roboto Condensed" w:hAnsi="Roboto Condensed"/>
            <w:sz w:val="24"/>
            <w:szCs w:val="24"/>
          </w:rPr>
          <w:t>ın</w:t>
        </w:r>
      </w:ins>
      <w:r w:rsidRPr="00844B5C">
        <w:rPr>
          <w:rFonts w:ascii="Roboto Condensed" w:hAnsi="Roboto Condensed"/>
          <w:sz w:val="24"/>
          <w:szCs w:val="24"/>
        </w:rPr>
        <w:t xml:space="preserve"> </w:t>
      </w:r>
      <w:del w:id="4" w:author="Ercan" w:date="2022-08-28T18:39:00Z">
        <w:r w:rsidDel="00CC00E4">
          <w:rPr>
            <w:rFonts w:ascii="Roboto Condensed" w:hAnsi="Roboto Condensed"/>
            <w:sz w:val="24"/>
            <w:szCs w:val="24"/>
          </w:rPr>
          <w:delText xml:space="preserve">ve müzik dosyaları </w:delText>
        </w:r>
      </w:del>
      <w:r>
        <w:rPr>
          <w:rFonts w:ascii="Roboto Condensed" w:hAnsi="Roboto Condensed"/>
          <w:sz w:val="24"/>
          <w:szCs w:val="24"/>
        </w:rPr>
        <w:t xml:space="preserve">bilgileri </w:t>
      </w:r>
      <w:r w:rsidRPr="00844B5C">
        <w:rPr>
          <w:rFonts w:ascii="Roboto Condensed" w:hAnsi="Roboto Condensed"/>
          <w:sz w:val="24"/>
          <w:szCs w:val="24"/>
        </w:rPr>
        <w:t xml:space="preserve">ekte rehber öğretmenlere sunulmuştur. </w:t>
      </w:r>
    </w:p>
    <w:p w14:paraId="30257581"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Program_2.3_Sonsuz_Dongu_ve_Donguyu_Tekrarla.llsp</w:t>
      </w:r>
    </w:p>
    <w:p w14:paraId="2819B540"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Program_2.5_Kare_Cizen_Robot.llsp</w:t>
      </w:r>
    </w:p>
    <w:p w14:paraId="7D4B22E0"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Program_2.9_Belirli_Bir_Mesafe_Kadar_Ilerleme.llsp</w:t>
      </w:r>
    </w:p>
    <w:p w14:paraId="4685E848"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Program_2.11_Istenilen_Mesafe_Kadar_Geri_Gitme.llsp</w:t>
      </w:r>
    </w:p>
    <w:p w14:paraId="1A2CE435"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Program_2.12_Engele_Yaklastikca_Yavaslayan_Robot.llsp</w:t>
      </w:r>
    </w:p>
    <w:p w14:paraId="473B74C2"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Program_2.13_Robota_Yaklasan_Nesne_Olursa_Ses_Cikarma.llsp</w:t>
      </w:r>
    </w:p>
    <w:p w14:paraId="4EFB1676" w14:textId="77777777" w:rsidR="009B1ED3" w:rsidRPr="009B1ED3"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Program_2.14_Park_Sensoru.llsp</w:t>
      </w:r>
    </w:p>
    <w:p w14:paraId="37BB4A67" w14:textId="11997A7F" w:rsidR="009B1ED3" w:rsidRPr="00CC00E4" w:rsidRDefault="009B1ED3" w:rsidP="00CC00E4">
      <w:pPr>
        <w:spacing w:after="0"/>
        <w:jc w:val="both"/>
        <w:rPr>
          <w:rFonts w:ascii="Roboto Condensed" w:hAnsi="Roboto Condensed"/>
          <w:sz w:val="24"/>
          <w:szCs w:val="24"/>
        </w:rPr>
      </w:pPr>
      <w:r w:rsidRPr="009B1ED3">
        <w:rPr>
          <w:rFonts w:ascii="Roboto Condensed" w:hAnsi="Roboto Condensed"/>
          <w:sz w:val="24"/>
          <w:szCs w:val="24"/>
        </w:rPr>
        <w:t>Program_2.15_Ondeki_Araci_Takip_Et.llsp</w:t>
      </w: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t>GÖZLE VE UYGULA</w:t>
      </w:r>
    </w:p>
    <w:p w14:paraId="0D600DBB" w14:textId="1A8B1C2F" w:rsidR="007305C7" w:rsidRPr="00806347" w:rsidRDefault="00A3413A" w:rsidP="008148C3">
      <w:pPr>
        <w:pStyle w:val="Balk2"/>
      </w:pPr>
      <w:r>
        <w:t>I</w:t>
      </w:r>
      <w:r w:rsidR="000E1B3F">
        <w:t>ŞIK</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1259BBE2" w:rsidR="006D290A" w:rsidRPr="003D0F23" w:rsidRDefault="006D290A" w:rsidP="00104BA8">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sidR="00A3413A">
              <w:rPr>
                <w:rFonts w:ascii="Roboto Condensed" w:hAnsi="Roboto Condensed"/>
                <w:b/>
                <w:i/>
                <w:sz w:val="24"/>
                <w:szCs w:val="24"/>
              </w:rPr>
              <w:t>Işık Bloğu</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639A1633" w14:textId="77777777" w:rsidR="00E61243" w:rsidRDefault="00E61243" w:rsidP="00E61243">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Hub ekran’ı 5 satır ve 5 sütunlu toplam 25 pikselden oluşur. Her bir piksel ayrı ayrı programlanabilir ve piksellerin parlaklığı 10 farklı seviyede tanımlanabilir. Orta düğme ışığı ise 11 farklı renk ile yansıtılabilir. Ayrıca, program ile girilen metinler akan metin şeklinde hub ekranında görüntülenebilir. </w:t>
            </w:r>
          </w:p>
          <w:p w14:paraId="29527BC5" w14:textId="77777777" w:rsidR="00E61243" w:rsidRDefault="00E61243" w:rsidP="00E61243">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Hub’ın ekranını programlamak için blok paletindeki “Işık Blokları” kategorisi kullanılır. “Işık Blokları”nda piksellerin açılması/kapatılması, piksellerin belirlenen sürede açılması, ekrana metin yazılması, piksellerin parlaklığının yüzdelik olarak ayarlanması, belirli bir pikselin parlaklığının ayarlanması, hub ekran yönünün değiştirilmesi ve mesafe sensörünün ışıklarının düzenlemesi işlemleri için bloklar bulunur. Bu hafta etkinliklerde kullanılacak yeni bloklar ve her bir bloğun açıklaması aşağıda verilmiştir. </w:t>
            </w:r>
          </w:p>
          <w:p w14:paraId="5C62F4DA" w14:textId="77777777" w:rsidR="00E61243" w:rsidRDefault="00E61243" w:rsidP="00E61243">
            <w:pPr>
              <w:spacing w:before="24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Işık Blok Paleti</w:t>
            </w:r>
          </w:p>
          <w:p w14:paraId="5B58498D" w14:textId="77777777" w:rsidR="00E61243" w:rsidRPr="0067755B" w:rsidRDefault="00E61243" w:rsidP="00E61243">
            <w:pPr>
              <w:spacing w:before="120" w:after="120"/>
              <w:jc w:val="both"/>
              <w:rPr>
                <w:rFonts w:ascii="Roboto Condensed" w:eastAsia="Roboto Condensed" w:hAnsi="Roboto Condensed" w:cs="Roboto Condensed"/>
                <w:i/>
                <w:sz w:val="24"/>
                <w:szCs w:val="24"/>
              </w:rPr>
            </w:pPr>
            <w:r w:rsidRPr="0067755B">
              <w:rPr>
                <w:rFonts w:ascii="Roboto Condensed" w:eastAsia="Roboto Condensed" w:hAnsi="Roboto Condensed" w:cs="Roboto Condensed"/>
                <w:i/>
                <w:sz w:val="24"/>
                <w:szCs w:val="24"/>
              </w:rPr>
              <w:t>Farklı parçaların ışıklarını açma, kapatma ve yoğunluğu belirleme işlemlerine olanak sağlar.</w:t>
            </w:r>
          </w:p>
          <w:p w14:paraId="650A97D0"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Işık Matrisini Belirli Saniyede Aç</w:t>
            </w:r>
          </w:p>
          <w:p w14:paraId="626EEE7C"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Hub ekranındaki piksellerin her birinin ışık miktarını ve ekranda görüneceği süreyi belirlemek için kullanılır. Belirtilen süre dolduğunda pikselleri kapatır. </w:t>
            </w:r>
          </w:p>
          <w:p w14:paraId="54C008C7"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13264B2F" wp14:editId="3F1EF4C9">
                  <wp:extent cx="2014819" cy="1233690"/>
                  <wp:effectExtent l="0" t="0" r="0" b="0"/>
                  <wp:docPr id="1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2014819" cy="1233690"/>
                          </a:xfrm>
                          <a:prstGeom prst="rect">
                            <a:avLst/>
                          </a:prstGeom>
                          <a:ln/>
                        </pic:spPr>
                      </pic:pic>
                    </a:graphicData>
                  </a:graphic>
                </wp:inline>
              </w:drawing>
            </w:r>
          </w:p>
          <w:p w14:paraId="661D8C30"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Işık Matrisini Aç</w:t>
            </w:r>
          </w:p>
          <w:p w14:paraId="1697FBBC"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Hub ekranındaki piksellerin her birinin ışık miktarını belirlemek için kullanılır. Başka bir işlem yapılmadığı sürece oluşturulan desen ekranda görünür.</w:t>
            </w:r>
          </w:p>
          <w:p w14:paraId="5FA11D28"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21A18B07" wp14:editId="4D5F545F">
                  <wp:extent cx="2095792" cy="419158"/>
                  <wp:effectExtent l="0" t="0" r="0" b="0"/>
                  <wp:docPr id="1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095792" cy="419158"/>
                          </a:xfrm>
                          <a:prstGeom prst="rect">
                            <a:avLst/>
                          </a:prstGeom>
                          <a:ln/>
                        </pic:spPr>
                      </pic:pic>
                    </a:graphicData>
                  </a:graphic>
                </wp:inline>
              </w:drawing>
            </w:r>
          </w:p>
          <w:p w14:paraId="42E87AC5"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Matrise Yaz</w:t>
            </w:r>
          </w:p>
          <w:p w14:paraId="6BBABF57"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İçerisine yazılan metni, ekranda bir seferde yalnızca bir harf akacak şekilde ışık matrisinde görüntülemek için kullanılır.</w:t>
            </w:r>
          </w:p>
          <w:p w14:paraId="764B5C65"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5D34AFA1" wp14:editId="49429BA3">
                  <wp:extent cx="1581371" cy="457264"/>
                  <wp:effectExtent l="0" t="0" r="0" b="0"/>
                  <wp:docPr id="1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1581371" cy="457264"/>
                          </a:xfrm>
                          <a:prstGeom prst="rect">
                            <a:avLst/>
                          </a:prstGeom>
                          <a:ln/>
                        </pic:spPr>
                      </pic:pic>
                    </a:graphicData>
                  </a:graphic>
                </wp:inline>
              </w:drawing>
            </w:r>
          </w:p>
          <w:p w14:paraId="44248F32"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Pikselleri Kapat</w:t>
            </w:r>
          </w:p>
          <w:p w14:paraId="4996386C"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Işık matrisindeki tüm ışıkları kapatmak için kullanılır.</w:t>
            </w:r>
          </w:p>
          <w:p w14:paraId="22FF571C"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1B59A87D" wp14:editId="59A188F1">
                  <wp:extent cx="1714739" cy="447737"/>
                  <wp:effectExtent l="0" t="0" r="0" b="0"/>
                  <wp:docPr id="1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1714739" cy="447737"/>
                          </a:xfrm>
                          <a:prstGeom prst="rect">
                            <a:avLst/>
                          </a:prstGeom>
                          <a:ln/>
                        </pic:spPr>
                      </pic:pic>
                    </a:graphicData>
                  </a:graphic>
                </wp:inline>
              </w:drawing>
            </w:r>
          </w:p>
          <w:p w14:paraId="38BD98C6"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Matris Parlaklığını Ayarla</w:t>
            </w:r>
          </w:p>
          <w:p w14:paraId="5C9AC855"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Işık matrisini kullanacak sonraki bloklar için ışık matrisinin parlaklığını ayarlamak için kullanılır. Parlaklık belirtilmediyse varsayılan değer %100’dür.</w:t>
            </w:r>
          </w:p>
          <w:p w14:paraId="39044E01"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250F74F9" wp14:editId="5D072BC1">
                  <wp:extent cx="2829320" cy="457264"/>
                  <wp:effectExtent l="0" t="0" r="0" b="0"/>
                  <wp:docPr id="1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2829320" cy="457264"/>
                          </a:xfrm>
                          <a:prstGeom prst="rect">
                            <a:avLst/>
                          </a:prstGeom>
                          <a:ln/>
                        </pic:spPr>
                      </pic:pic>
                    </a:graphicData>
                  </a:graphic>
                </wp:inline>
              </w:drawing>
            </w:r>
          </w:p>
          <w:p w14:paraId="75315021"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Piksel Parlaklığını Ayarla</w:t>
            </w:r>
          </w:p>
          <w:p w14:paraId="7FDC0509"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Belirtilen pikselin parlaklığını ayarlamak için kullanılır, diğer pikselleri etkilemez.</w:t>
            </w:r>
          </w:p>
          <w:p w14:paraId="36BA1EA2"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772666E6" wp14:editId="174672F4">
                  <wp:extent cx="4048690" cy="447737"/>
                  <wp:effectExtent l="0" t="0" r="0" b="0"/>
                  <wp:docPr id="1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4048690" cy="447737"/>
                          </a:xfrm>
                          <a:prstGeom prst="rect">
                            <a:avLst/>
                          </a:prstGeom>
                          <a:ln/>
                        </pic:spPr>
                      </pic:pic>
                    </a:graphicData>
                  </a:graphic>
                </wp:inline>
              </w:drawing>
            </w:r>
          </w:p>
          <w:p w14:paraId="1D360A24" w14:textId="77777777" w:rsidR="00E61243" w:rsidRDefault="00E61243" w:rsidP="00E61243">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Kontrol Blokları Paleti</w:t>
            </w:r>
          </w:p>
          <w:p w14:paraId="3D2FC006" w14:textId="77777777" w:rsidR="00E61243" w:rsidRPr="00AE0ED1" w:rsidRDefault="00E61243" w:rsidP="00E61243">
            <w:pPr>
              <w:jc w:val="both"/>
              <w:rPr>
                <w:rFonts w:ascii="Roboto Condensed" w:eastAsia="Roboto Condensed" w:hAnsi="Roboto Condensed" w:cs="Roboto Condensed"/>
                <w:i/>
                <w:sz w:val="24"/>
                <w:szCs w:val="24"/>
              </w:rPr>
            </w:pPr>
            <w:r w:rsidRPr="00AE0ED1">
              <w:rPr>
                <w:rFonts w:ascii="Roboto Condensed" w:eastAsia="Roboto Condensed" w:hAnsi="Roboto Condensed" w:cs="Roboto Condensed"/>
                <w:i/>
                <w:sz w:val="24"/>
                <w:szCs w:val="24"/>
              </w:rPr>
              <w:t>Bekle yapıları, döngüler ve koşullar gibi blok yürütmenin doğal akışını değiştirebilecek blokları içerir.</w:t>
            </w:r>
          </w:p>
          <w:p w14:paraId="6BE681D1"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Sonsuz Döngü</w:t>
            </w:r>
          </w:p>
          <w:p w14:paraId="050F0E63"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İçinde yer alan blokları sırayla sürekli çalıştırmak için kullanılır. “Durdur düğmesi” veya “Tümünü Durdur” </w:t>
            </w:r>
            <w:r>
              <w:rPr>
                <w:rFonts w:ascii="Roboto Condensed" w:eastAsia="Roboto Condensed" w:hAnsi="Roboto Condensed" w:cs="Roboto Condensed"/>
                <w:sz w:val="24"/>
                <w:szCs w:val="24"/>
              </w:rPr>
              <w:t>bloğu</w:t>
            </w:r>
            <w:r>
              <w:rPr>
                <w:rFonts w:ascii="Roboto Condensed" w:eastAsia="Roboto Condensed" w:hAnsi="Roboto Condensed" w:cs="Roboto Condensed"/>
                <w:i/>
                <w:sz w:val="24"/>
                <w:szCs w:val="24"/>
              </w:rPr>
              <w:t xml:space="preserve"> kullanılarak durdurulur.</w:t>
            </w:r>
          </w:p>
          <w:p w14:paraId="2DA7AF54" w14:textId="77777777" w:rsidR="00E61243" w:rsidRDefault="00E61243" w:rsidP="00E61243">
            <w:pPr>
              <w:spacing w:before="120" w:after="120"/>
              <w:jc w:val="center"/>
              <w:rPr>
                <w:rFonts w:ascii="Roboto Condensed" w:eastAsia="Roboto Condensed" w:hAnsi="Roboto Condensed" w:cs="Roboto Condensed"/>
                <w:b/>
                <w:i/>
                <w:sz w:val="24"/>
                <w:szCs w:val="24"/>
              </w:rPr>
            </w:pPr>
            <w:r>
              <w:rPr>
                <w:rFonts w:ascii="Roboto Condensed" w:eastAsia="Roboto Condensed" w:hAnsi="Roboto Condensed" w:cs="Roboto Condensed"/>
                <w:b/>
                <w:i/>
                <w:noProof/>
                <w:sz w:val="24"/>
                <w:szCs w:val="24"/>
              </w:rPr>
              <w:drawing>
                <wp:inline distT="0" distB="0" distL="0" distR="0" wp14:anchorId="04B4B59D" wp14:editId="23A7F9A4">
                  <wp:extent cx="1105054" cy="685896"/>
                  <wp:effectExtent l="0" t="0" r="0" b="0"/>
                  <wp:docPr id="1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1105054" cy="685896"/>
                          </a:xfrm>
                          <a:prstGeom prst="rect">
                            <a:avLst/>
                          </a:prstGeom>
                          <a:ln/>
                        </pic:spPr>
                      </pic:pic>
                    </a:graphicData>
                  </a:graphic>
                </wp:inline>
              </w:drawing>
            </w:r>
          </w:p>
          <w:p w14:paraId="14FDE84F"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Döngüyü Tekrarla</w:t>
            </w:r>
          </w:p>
          <w:p w14:paraId="6BC5DA6A"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İçinde yer alan blokları sırayla ve belirlenen sayıda çalıştırmak için kullanılır. Döngüden sonra blok varsa çalıştırmaya devam eder yoksa program durur.</w:t>
            </w:r>
          </w:p>
          <w:p w14:paraId="326E8745" w14:textId="63405A47" w:rsidR="000719D3" w:rsidRPr="00E37351" w:rsidRDefault="00E61243" w:rsidP="00CC00E4">
            <w:pPr>
              <w:jc w:val="center"/>
              <w:rPr>
                <w:rFonts w:ascii="Roboto Condensed" w:hAnsi="Roboto Condensed"/>
                <w:bCs/>
                <w:i/>
                <w:sz w:val="24"/>
                <w:szCs w:val="24"/>
              </w:rPr>
            </w:pPr>
            <w:r>
              <w:rPr>
                <w:rFonts w:ascii="Roboto Condensed" w:eastAsia="Roboto Condensed" w:hAnsi="Roboto Condensed" w:cs="Roboto Condensed"/>
                <w:b/>
                <w:i/>
                <w:noProof/>
                <w:sz w:val="24"/>
                <w:szCs w:val="24"/>
              </w:rPr>
              <w:drawing>
                <wp:inline distT="0" distB="0" distL="0" distR="0" wp14:anchorId="7E20C57E" wp14:editId="4A456676">
                  <wp:extent cx="1305107" cy="733527"/>
                  <wp:effectExtent l="0" t="0" r="0" b="0"/>
                  <wp:docPr id="1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1305107" cy="733527"/>
                          </a:xfrm>
                          <a:prstGeom prst="rect">
                            <a:avLst/>
                          </a:prstGeom>
                          <a:ln/>
                        </pic:spPr>
                      </pic:pic>
                    </a:graphicData>
                  </a:graphic>
                </wp:inline>
              </w:drawing>
            </w:r>
          </w:p>
        </w:tc>
      </w:tr>
    </w:tbl>
    <w:p w14:paraId="44CDE853" w14:textId="416738F7" w:rsidR="006023B0" w:rsidRPr="006023B0" w:rsidRDefault="006023B0" w:rsidP="005561D8">
      <w:pPr>
        <w:pStyle w:val="Balk3"/>
        <w:spacing w:before="360"/>
      </w:pPr>
      <w:r w:rsidRPr="006023B0">
        <w:t>Gözle</w:t>
      </w:r>
      <w:r>
        <w:t xml:space="preserve">: </w:t>
      </w:r>
      <w:r w:rsidR="00166FCE">
        <w:t>Hub Ekranı</w:t>
      </w:r>
    </w:p>
    <w:p w14:paraId="4443873C" w14:textId="21CAC24F" w:rsidR="00C72104" w:rsidRPr="006C31FD" w:rsidRDefault="006023B0" w:rsidP="00C72104">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 xml:space="preserve">Rehber öğretmen, </w:t>
      </w:r>
      <w:r w:rsidR="00C72104" w:rsidRPr="006C31FD">
        <w:rPr>
          <w:rFonts w:ascii="Roboto Condensed" w:eastAsia="Roboto Condensed" w:hAnsi="Roboto Condensed" w:cs="Roboto Condensed"/>
          <w:sz w:val="24"/>
          <w:szCs w:val="24"/>
          <w:lang w:eastAsia="tr-TR"/>
        </w:rPr>
        <w:t xml:space="preserve">Hub ekranının 5 satır ve 5 sütundan oluşan toplam 25 pikselden oluştuğunu ve her bir pikselin ayrı ayrı programlanabildiğini ifade eder. Her bir pikselin </w:t>
      </w:r>
      <w:r w:rsidR="005561D8" w:rsidRPr="006C31FD">
        <w:rPr>
          <w:rFonts w:ascii="Roboto Condensed" w:eastAsia="Roboto Condensed" w:hAnsi="Roboto Condensed" w:cs="Roboto Condensed"/>
          <w:sz w:val="24"/>
          <w:szCs w:val="24"/>
          <w:lang w:eastAsia="tr-TR"/>
        </w:rPr>
        <w:t xml:space="preserve">sadece beyaz ışık yansıtabildiğini, </w:t>
      </w:r>
      <w:r w:rsidR="00C72104" w:rsidRPr="006C31FD">
        <w:rPr>
          <w:rFonts w:ascii="Roboto Condensed" w:eastAsia="Roboto Condensed" w:hAnsi="Roboto Condensed" w:cs="Roboto Condensed"/>
          <w:sz w:val="24"/>
          <w:szCs w:val="24"/>
          <w:lang w:eastAsia="tr-TR"/>
        </w:rPr>
        <w:t xml:space="preserve">parlaklığının 10 farklı seviyede tanımlanabildiğini ve orta düğme ışığının ise 11 farklı renk ile yansıtılabildiğini belirtir. Ayrıca program ile girilen metinlerin akan metin şeklinde hub ekranında görüntülenebildiğini de aktarır. </w:t>
      </w:r>
    </w:p>
    <w:p w14:paraId="68526DF4" w14:textId="7A8D260A" w:rsidR="00C72104" w:rsidRPr="006C31FD" w:rsidRDefault="00C72104" w:rsidP="00C72104">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Hub’ın ekranını programlamak için blok paletindeki Işık blokları kategorisi</w:t>
      </w:r>
      <w:r w:rsidR="009A6229" w:rsidRPr="006C31FD">
        <w:rPr>
          <w:rFonts w:ascii="Roboto Condensed" w:eastAsia="Roboto Condensed" w:hAnsi="Roboto Condensed" w:cs="Roboto Condensed"/>
          <w:sz w:val="24"/>
          <w:szCs w:val="24"/>
          <w:lang w:eastAsia="tr-TR"/>
        </w:rPr>
        <w:t>nin</w:t>
      </w:r>
      <w:r w:rsidRPr="006C31FD">
        <w:rPr>
          <w:rFonts w:ascii="Roboto Condensed" w:eastAsia="Roboto Condensed" w:hAnsi="Roboto Condensed" w:cs="Roboto Condensed"/>
          <w:sz w:val="24"/>
          <w:szCs w:val="24"/>
          <w:lang w:eastAsia="tr-TR"/>
        </w:rPr>
        <w:t xml:space="preserve"> kullanıl</w:t>
      </w:r>
      <w:r w:rsidR="009A6229" w:rsidRPr="006C31FD">
        <w:rPr>
          <w:rFonts w:ascii="Roboto Condensed" w:eastAsia="Roboto Condensed" w:hAnsi="Roboto Condensed" w:cs="Roboto Condensed"/>
          <w:sz w:val="24"/>
          <w:szCs w:val="24"/>
          <w:lang w:eastAsia="tr-TR"/>
        </w:rPr>
        <w:t xml:space="preserve">dığını ve </w:t>
      </w:r>
      <w:r w:rsidRPr="006C31FD">
        <w:rPr>
          <w:rFonts w:ascii="Roboto Condensed" w:eastAsia="Roboto Condensed" w:hAnsi="Roboto Condensed" w:cs="Roboto Condensed"/>
          <w:sz w:val="24"/>
          <w:szCs w:val="24"/>
          <w:lang w:eastAsia="tr-TR"/>
        </w:rPr>
        <w:t xml:space="preserve">Işık </w:t>
      </w:r>
      <w:r w:rsidR="009A6229" w:rsidRPr="006C31FD">
        <w:rPr>
          <w:rFonts w:ascii="Roboto Condensed" w:eastAsia="Roboto Condensed" w:hAnsi="Roboto Condensed" w:cs="Roboto Condensed"/>
          <w:sz w:val="24"/>
          <w:szCs w:val="24"/>
          <w:lang w:eastAsia="tr-TR"/>
        </w:rPr>
        <w:t>Blok paketinde</w:t>
      </w:r>
      <w:r w:rsidRPr="006C31FD">
        <w:rPr>
          <w:rFonts w:ascii="Roboto Condensed" w:eastAsia="Roboto Condensed" w:hAnsi="Roboto Condensed" w:cs="Roboto Condensed"/>
          <w:sz w:val="24"/>
          <w:szCs w:val="24"/>
          <w:lang w:eastAsia="tr-TR"/>
        </w:rPr>
        <w:t xml:space="preserve"> piksellerin açılması/kapatılması, piksellerin belirlenen sürede açılması, ekrana metin yazılması, piksellerin parlaklığının yüzdelik olarak ayarlanması, belirli bir pikselin parlaklığının ayarlanması, hub ekran yönünün değiştirilmesi ve mesafe sensörünün ışıklarının düzenle</w:t>
      </w:r>
      <w:r w:rsidR="005561D8" w:rsidRPr="006C31FD">
        <w:rPr>
          <w:rFonts w:ascii="Roboto Condensed" w:eastAsia="Roboto Condensed" w:hAnsi="Roboto Condensed" w:cs="Roboto Condensed"/>
          <w:sz w:val="24"/>
          <w:szCs w:val="24"/>
          <w:lang w:eastAsia="tr-TR"/>
        </w:rPr>
        <w:t>n</w:t>
      </w:r>
      <w:r w:rsidRPr="006C31FD">
        <w:rPr>
          <w:rFonts w:ascii="Roboto Condensed" w:eastAsia="Roboto Condensed" w:hAnsi="Roboto Condensed" w:cs="Roboto Condensed"/>
          <w:sz w:val="24"/>
          <w:szCs w:val="24"/>
          <w:lang w:eastAsia="tr-TR"/>
        </w:rPr>
        <w:t>mesi işlemleri için bloklar</w:t>
      </w:r>
      <w:r w:rsidR="009A6229" w:rsidRPr="006C31FD">
        <w:rPr>
          <w:rFonts w:ascii="Roboto Condensed" w:eastAsia="Roboto Condensed" w:hAnsi="Roboto Condensed" w:cs="Roboto Condensed"/>
          <w:sz w:val="24"/>
          <w:szCs w:val="24"/>
          <w:lang w:eastAsia="tr-TR"/>
        </w:rPr>
        <w:t>ın bul</w:t>
      </w:r>
      <w:r w:rsidR="00E75CF9" w:rsidRPr="006C31FD">
        <w:rPr>
          <w:rFonts w:ascii="Roboto Condensed" w:eastAsia="Roboto Condensed" w:hAnsi="Roboto Condensed" w:cs="Roboto Condensed"/>
          <w:sz w:val="24"/>
          <w:szCs w:val="24"/>
          <w:lang w:eastAsia="tr-TR"/>
        </w:rPr>
        <w:t>un</w:t>
      </w:r>
      <w:r w:rsidR="009A6229" w:rsidRPr="006C31FD">
        <w:rPr>
          <w:rFonts w:ascii="Roboto Condensed" w:eastAsia="Roboto Condensed" w:hAnsi="Roboto Condensed" w:cs="Roboto Condensed"/>
          <w:sz w:val="24"/>
          <w:szCs w:val="24"/>
          <w:lang w:eastAsia="tr-TR"/>
        </w:rPr>
        <w:t>duğunu anlatır.</w:t>
      </w:r>
    </w:p>
    <w:p w14:paraId="3B378753" w14:textId="08F72034" w:rsidR="00AD116C" w:rsidRPr="006C31FD" w:rsidRDefault="003F26D8" w:rsidP="007305C7">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Rehber öğretmen</w:t>
      </w:r>
      <w:r w:rsidR="005561D8" w:rsidRPr="006C31FD">
        <w:rPr>
          <w:rFonts w:ascii="Roboto Condensed" w:eastAsia="Roboto Condensed" w:hAnsi="Roboto Condensed" w:cs="Roboto Condensed"/>
          <w:sz w:val="24"/>
          <w:szCs w:val="24"/>
          <w:lang w:eastAsia="tr-TR"/>
        </w:rPr>
        <w:t>,</w:t>
      </w:r>
      <w:r w:rsidRPr="006C31FD">
        <w:rPr>
          <w:rFonts w:ascii="Roboto Condensed" w:eastAsia="Roboto Condensed" w:hAnsi="Roboto Condensed" w:cs="Roboto Condensed"/>
          <w:sz w:val="24"/>
          <w:szCs w:val="24"/>
          <w:lang w:eastAsia="tr-TR"/>
        </w:rPr>
        <w:t xml:space="preserve"> öğrenciler</w:t>
      </w:r>
      <w:r w:rsidR="005561D8" w:rsidRPr="006C31FD">
        <w:rPr>
          <w:rFonts w:ascii="Roboto Condensed" w:eastAsia="Roboto Condensed" w:hAnsi="Roboto Condensed" w:cs="Roboto Condensed"/>
          <w:sz w:val="24"/>
          <w:szCs w:val="24"/>
          <w:lang w:eastAsia="tr-TR"/>
        </w:rPr>
        <w:t>e</w:t>
      </w:r>
      <w:r w:rsidRPr="006C31FD">
        <w:rPr>
          <w:rFonts w:ascii="Roboto Condensed" w:eastAsia="Roboto Condensed" w:hAnsi="Roboto Condensed" w:cs="Roboto Condensed"/>
          <w:sz w:val="24"/>
          <w:szCs w:val="24"/>
          <w:lang w:eastAsia="tr-TR"/>
        </w:rPr>
        <w:t xml:space="preserve"> </w:t>
      </w:r>
      <w:r w:rsidR="004D362F" w:rsidRPr="006C31FD">
        <w:rPr>
          <w:rFonts w:ascii="Roboto Condensed" w:eastAsia="Roboto Condensed" w:hAnsi="Roboto Condensed" w:cs="Roboto Condensed"/>
          <w:sz w:val="24"/>
          <w:szCs w:val="24"/>
          <w:lang w:eastAsia="tr-TR"/>
        </w:rPr>
        <w:t>hub ekranında kalp görüntüsü oluştur</w:t>
      </w:r>
      <w:r w:rsidR="00196C87" w:rsidRPr="006C31FD">
        <w:rPr>
          <w:rFonts w:ascii="Roboto Condensed" w:eastAsia="Roboto Condensed" w:hAnsi="Roboto Condensed" w:cs="Roboto Condensed"/>
          <w:sz w:val="24"/>
          <w:szCs w:val="24"/>
          <w:lang w:eastAsia="tr-TR"/>
        </w:rPr>
        <w:t>acaklarını söyler</w:t>
      </w:r>
      <w:r w:rsidR="004D362F" w:rsidRPr="006C31FD">
        <w:rPr>
          <w:rFonts w:ascii="Roboto Condensed" w:eastAsia="Roboto Condensed" w:hAnsi="Roboto Condensed" w:cs="Roboto Condensed"/>
          <w:sz w:val="24"/>
          <w:szCs w:val="24"/>
          <w:lang w:eastAsia="tr-TR"/>
        </w:rPr>
        <w:t xml:space="preserve">. Bunun için </w:t>
      </w:r>
      <w:r w:rsidR="00474359" w:rsidRPr="006C31FD">
        <w:rPr>
          <w:rFonts w:ascii="Roboto Condensed" w:eastAsia="Roboto Condensed" w:hAnsi="Roboto Condensed" w:cs="Roboto Condensed"/>
          <w:sz w:val="24"/>
          <w:szCs w:val="24"/>
          <w:lang w:eastAsia="tr-TR"/>
        </w:rPr>
        <w:t>“</w:t>
      </w:r>
      <w:r w:rsidR="004D362F" w:rsidRPr="006C31FD">
        <w:rPr>
          <w:rFonts w:ascii="Roboto Condensed" w:eastAsia="Roboto Condensed" w:hAnsi="Roboto Condensed" w:cs="Roboto Condensed"/>
          <w:sz w:val="24"/>
          <w:szCs w:val="24"/>
          <w:lang w:eastAsia="tr-TR"/>
        </w:rPr>
        <w:t>Işık Blok</w:t>
      </w:r>
      <w:r w:rsidR="00474359" w:rsidRPr="006C31FD">
        <w:rPr>
          <w:rFonts w:ascii="Roboto Condensed" w:eastAsia="Roboto Condensed" w:hAnsi="Roboto Condensed" w:cs="Roboto Condensed"/>
          <w:sz w:val="24"/>
          <w:szCs w:val="24"/>
          <w:lang w:eastAsia="tr-TR"/>
        </w:rPr>
        <w:t>”</w:t>
      </w:r>
      <w:r w:rsidR="004D362F" w:rsidRPr="006C31FD">
        <w:rPr>
          <w:rFonts w:ascii="Roboto Condensed" w:eastAsia="Roboto Condensed" w:hAnsi="Roboto Condensed" w:cs="Roboto Condensed"/>
          <w:sz w:val="24"/>
          <w:szCs w:val="24"/>
          <w:lang w:eastAsia="tr-TR"/>
        </w:rPr>
        <w:t xml:space="preserve"> paletinden </w:t>
      </w:r>
      <w:r w:rsidR="00474359" w:rsidRPr="006C31FD">
        <w:rPr>
          <w:rFonts w:ascii="Roboto Condensed" w:eastAsia="Roboto Condensed" w:hAnsi="Roboto Condensed" w:cs="Roboto Condensed"/>
          <w:sz w:val="24"/>
          <w:szCs w:val="24"/>
          <w:lang w:eastAsia="tr-TR"/>
        </w:rPr>
        <w:t>“</w:t>
      </w:r>
      <w:r w:rsidR="006C31FD" w:rsidRPr="006C31FD">
        <w:rPr>
          <w:rFonts w:ascii="Roboto Condensed" w:eastAsia="Roboto Condensed" w:hAnsi="Roboto Condensed" w:cs="Roboto Condensed"/>
          <w:sz w:val="24"/>
          <w:szCs w:val="24"/>
          <w:lang w:eastAsia="tr-TR"/>
        </w:rPr>
        <w:t>pikselleri a</w:t>
      </w:r>
      <w:r w:rsidR="006C31FD" w:rsidRPr="006C31FD">
        <w:rPr>
          <w:rFonts w:ascii="Roboto Condensed" w:eastAsia="Roboto Condensed" w:hAnsi="Roboto Condensed" w:cs="Roboto Condensed" w:hint="eastAsia"/>
          <w:sz w:val="24"/>
          <w:szCs w:val="24"/>
          <w:lang w:eastAsia="tr-TR"/>
        </w:rPr>
        <w:t>ç</w:t>
      </w:r>
      <w:r w:rsidR="00474359" w:rsidRPr="006C31FD">
        <w:rPr>
          <w:rFonts w:ascii="Roboto Condensed" w:eastAsia="Roboto Condensed" w:hAnsi="Roboto Condensed" w:cs="Roboto Condensed"/>
          <w:sz w:val="24"/>
          <w:szCs w:val="24"/>
          <w:lang w:eastAsia="tr-TR"/>
        </w:rPr>
        <w:t>”</w:t>
      </w:r>
      <w:r w:rsidR="004D362F" w:rsidRPr="006C31FD">
        <w:rPr>
          <w:rFonts w:ascii="Roboto Condensed" w:eastAsia="Roboto Condensed" w:hAnsi="Roboto Condensed" w:cs="Roboto Condensed"/>
          <w:sz w:val="24"/>
          <w:szCs w:val="24"/>
          <w:lang w:eastAsia="tr-TR"/>
        </w:rPr>
        <w:t xml:space="preserve"> bloğunun programlama tuvalindeki </w:t>
      </w:r>
      <w:r w:rsidR="00474359" w:rsidRPr="006C31FD">
        <w:rPr>
          <w:rFonts w:ascii="Roboto Condensed" w:eastAsia="Roboto Condensed" w:hAnsi="Roboto Condensed" w:cs="Roboto Condensed"/>
          <w:sz w:val="24"/>
          <w:szCs w:val="24"/>
          <w:lang w:eastAsia="tr-TR"/>
        </w:rPr>
        <w:t>“</w:t>
      </w:r>
      <w:r w:rsidR="006C31FD" w:rsidRPr="006C31FD">
        <w:rPr>
          <w:rFonts w:ascii="Roboto Condensed" w:eastAsia="Roboto Condensed" w:hAnsi="Roboto Condensed" w:cs="Roboto Condensed"/>
          <w:sz w:val="24"/>
          <w:szCs w:val="24"/>
          <w:lang w:eastAsia="tr-TR"/>
        </w:rPr>
        <w:t>program ba</w:t>
      </w:r>
      <w:r w:rsidR="006C31FD" w:rsidRPr="006C31FD">
        <w:rPr>
          <w:rFonts w:ascii="Roboto Condensed" w:eastAsia="Roboto Condensed" w:hAnsi="Roboto Condensed" w:cs="Roboto Condensed" w:hint="eastAsia"/>
          <w:sz w:val="24"/>
          <w:szCs w:val="24"/>
          <w:lang w:eastAsia="tr-TR"/>
        </w:rPr>
        <w:t>ş</w:t>
      </w:r>
      <w:r w:rsidR="006C31FD" w:rsidRPr="006C31FD">
        <w:rPr>
          <w:rFonts w:ascii="Roboto Condensed" w:eastAsia="Roboto Condensed" w:hAnsi="Roboto Condensed" w:cs="Roboto Condensed"/>
          <w:sz w:val="24"/>
          <w:szCs w:val="24"/>
          <w:lang w:eastAsia="tr-TR"/>
        </w:rPr>
        <w:t>lat</w:t>
      </w:r>
      <w:r w:rsidR="006C31FD" w:rsidRPr="006C31FD">
        <w:rPr>
          <w:rFonts w:ascii="Roboto Condensed" w:eastAsia="Roboto Condensed" w:hAnsi="Roboto Condensed" w:cs="Roboto Condensed" w:hint="eastAsia"/>
          <w:sz w:val="24"/>
          <w:szCs w:val="24"/>
          <w:lang w:eastAsia="tr-TR"/>
        </w:rPr>
        <w:t>ı</w:t>
      </w:r>
      <w:r w:rsidR="006C31FD" w:rsidRPr="006C31FD">
        <w:rPr>
          <w:rFonts w:ascii="Roboto Condensed" w:eastAsia="Roboto Condensed" w:hAnsi="Roboto Condensed" w:cs="Roboto Condensed"/>
          <w:sz w:val="24"/>
          <w:szCs w:val="24"/>
          <w:lang w:eastAsia="tr-TR"/>
        </w:rPr>
        <w:t>ld</w:t>
      </w:r>
      <w:r w:rsidR="006C31FD" w:rsidRPr="006C31FD">
        <w:rPr>
          <w:rFonts w:ascii="Roboto Condensed" w:eastAsia="Roboto Condensed" w:hAnsi="Roboto Condensed" w:cs="Roboto Condensed" w:hint="eastAsia"/>
          <w:sz w:val="24"/>
          <w:szCs w:val="24"/>
          <w:lang w:eastAsia="tr-TR"/>
        </w:rPr>
        <w:t>ığı</w:t>
      </w:r>
      <w:r w:rsidR="006C31FD" w:rsidRPr="006C31FD">
        <w:rPr>
          <w:rFonts w:ascii="Roboto Condensed" w:eastAsia="Roboto Condensed" w:hAnsi="Roboto Condensed" w:cs="Roboto Condensed"/>
          <w:sz w:val="24"/>
          <w:szCs w:val="24"/>
          <w:lang w:eastAsia="tr-TR"/>
        </w:rPr>
        <w:t>nda</w:t>
      </w:r>
      <w:r w:rsidR="00474359" w:rsidRPr="006C31FD">
        <w:rPr>
          <w:rFonts w:ascii="Roboto Condensed" w:eastAsia="Roboto Condensed" w:hAnsi="Roboto Condensed" w:cs="Roboto Condensed"/>
          <w:sz w:val="24"/>
          <w:szCs w:val="24"/>
          <w:lang w:eastAsia="tr-TR"/>
        </w:rPr>
        <w:t>”</w:t>
      </w:r>
      <w:r w:rsidR="004D362F" w:rsidRPr="006C31FD">
        <w:rPr>
          <w:rFonts w:ascii="Roboto Condensed" w:eastAsia="Roboto Condensed" w:hAnsi="Roboto Condensed" w:cs="Roboto Condensed"/>
          <w:sz w:val="24"/>
          <w:szCs w:val="24"/>
          <w:lang w:eastAsia="tr-TR"/>
        </w:rPr>
        <w:t xml:space="preserve"> bloğunun altına sürüklenmesi ve piksellerin ışığının tek tek ayarlanması gerektiğini gösterir</w:t>
      </w:r>
      <w:r w:rsidR="009B3223" w:rsidRPr="006C31FD">
        <w:rPr>
          <w:rFonts w:ascii="Roboto Condensed" w:eastAsia="Roboto Condensed" w:hAnsi="Roboto Condensed" w:cs="Roboto Condensed"/>
          <w:sz w:val="24"/>
          <w:szCs w:val="24"/>
          <w:lang w:eastAsia="tr-TR"/>
        </w:rPr>
        <w:t xml:space="preserve"> (</w:t>
      </w:r>
      <w:r w:rsidR="00542826">
        <w:rPr>
          <w:rFonts w:ascii="Roboto Condensed" w:eastAsia="Roboto Condensed" w:hAnsi="Roboto Condensed" w:cs="Roboto Condensed"/>
          <w:sz w:val="24"/>
          <w:szCs w:val="24"/>
          <w:lang w:eastAsia="tr-TR"/>
        </w:rPr>
        <w:t>Resim 2</w:t>
      </w:r>
      <w:r w:rsidR="009B3223" w:rsidRPr="006C31FD">
        <w:rPr>
          <w:rFonts w:ascii="Roboto Condensed" w:eastAsia="Roboto Condensed" w:hAnsi="Roboto Condensed" w:cs="Roboto Condensed"/>
          <w:sz w:val="24"/>
          <w:szCs w:val="24"/>
          <w:lang w:eastAsia="tr-TR"/>
        </w:rPr>
        <w:t>.1)</w:t>
      </w:r>
      <w:r w:rsidR="004D362F" w:rsidRPr="006C31FD">
        <w:rPr>
          <w:rFonts w:ascii="Roboto Condensed" w:eastAsia="Roboto Condensed" w:hAnsi="Roboto Condensed" w:cs="Roboto Condensed"/>
          <w:sz w:val="24"/>
          <w:szCs w:val="24"/>
          <w:lang w:eastAsia="tr-TR"/>
        </w:rPr>
        <w:t xml:space="preserve">. Açık olan piksellerin </w:t>
      </w:r>
      <w:r w:rsidR="004F0C60" w:rsidRPr="006C31FD">
        <w:rPr>
          <w:rFonts w:ascii="Roboto Condensed" w:eastAsia="Roboto Condensed" w:hAnsi="Roboto Condensed" w:cs="Roboto Condensed"/>
          <w:sz w:val="24"/>
          <w:szCs w:val="24"/>
          <w:lang w:eastAsia="tr-TR"/>
        </w:rPr>
        <w:t xml:space="preserve">en yüksek parlaklığa getirilmesini ister. </w:t>
      </w:r>
    </w:p>
    <w:p w14:paraId="4867C431" w14:textId="42E99BC4" w:rsidR="004D362F" w:rsidRDefault="004D362F" w:rsidP="005561D8">
      <w:pPr>
        <w:spacing w:after="0" w:line="240" w:lineRule="auto"/>
        <w:jc w:val="center"/>
        <w:rPr>
          <w:rFonts w:ascii="Roboto Condensed" w:hAnsi="Roboto Condensed"/>
          <w:sz w:val="24"/>
          <w:szCs w:val="24"/>
        </w:rPr>
      </w:pPr>
      <w:r>
        <w:rPr>
          <w:noProof/>
        </w:rPr>
        <w:drawing>
          <wp:inline distT="0" distB="0" distL="0" distR="0" wp14:anchorId="2428AC8B" wp14:editId="6D3DE598">
            <wp:extent cx="2324100" cy="2510472"/>
            <wp:effectExtent l="0" t="0" r="0" b="4445"/>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rotWithShape="1">
                    <a:blip r:embed="rId16"/>
                    <a:srcRect l="28133" t="22060" r="54650" b="44859"/>
                    <a:stretch/>
                  </pic:blipFill>
                  <pic:spPr bwMode="auto">
                    <a:xfrm>
                      <a:off x="0" y="0"/>
                      <a:ext cx="2324100" cy="2510472"/>
                    </a:xfrm>
                    <a:prstGeom prst="rect">
                      <a:avLst/>
                    </a:prstGeom>
                    <a:ln>
                      <a:noFill/>
                    </a:ln>
                    <a:extLst>
                      <a:ext uri="{53640926-AAD7-44D8-BBD7-CCE9431645EC}">
                        <a14:shadowObscured xmlns:a14="http://schemas.microsoft.com/office/drawing/2010/main"/>
                      </a:ext>
                    </a:extLst>
                  </pic:spPr>
                </pic:pic>
              </a:graphicData>
            </a:graphic>
          </wp:inline>
        </w:drawing>
      </w:r>
    </w:p>
    <w:p w14:paraId="32A649F0" w14:textId="64733491" w:rsidR="00270DC8" w:rsidRPr="009404D0" w:rsidRDefault="00542826" w:rsidP="00DC59B2">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DC59B2" w:rsidRPr="009404D0">
        <w:rPr>
          <w:rFonts w:ascii="Roboto Condensed" w:hAnsi="Roboto Condensed"/>
          <w:color w:val="auto"/>
          <w:sz w:val="22"/>
          <w:szCs w:val="22"/>
        </w:rPr>
        <w:t>.</w:t>
      </w:r>
      <w:r w:rsidR="00F95FB6" w:rsidRPr="009404D0">
        <w:rPr>
          <w:rFonts w:ascii="Roboto Condensed" w:hAnsi="Roboto Condensed"/>
          <w:color w:val="auto"/>
          <w:sz w:val="22"/>
          <w:szCs w:val="22"/>
        </w:rPr>
        <w:t>1</w:t>
      </w:r>
      <w:r w:rsidR="00DC59B2" w:rsidRPr="009404D0">
        <w:rPr>
          <w:rFonts w:ascii="Roboto Condensed" w:hAnsi="Roboto Condensed"/>
          <w:color w:val="auto"/>
          <w:sz w:val="22"/>
          <w:szCs w:val="22"/>
        </w:rPr>
        <w:t xml:space="preserve"> </w:t>
      </w:r>
      <w:r w:rsidR="00F95FB6" w:rsidRPr="009404D0">
        <w:rPr>
          <w:rFonts w:ascii="Roboto Condensed" w:hAnsi="Roboto Condensed"/>
          <w:color w:val="auto"/>
          <w:sz w:val="22"/>
          <w:szCs w:val="22"/>
        </w:rPr>
        <w:t>Işık Matrisini Aç Bloğu</w:t>
      </w:r>
    </w:p>
    <w:p w14:paraId="63FAADC2" w14:textId="273C93A0" w:rsidR="00196C87" w:rsidRDefault="00196C87" w:rsidP="003F26D8">
      <w:pPr>
        <w:pStyle w:val="Balk3"/>
      </w:pPr>
      <w:r>
        <w:t xml:space="preserve">Uygula: </w:t>
      </w:r>
      <w:r w:rsidR="000F03EC">
        <w:t>Büyüyen Kalp</w:t>
      </w:r>
      <w:r w:rsidR="009C704E">
        <w:t xml:space="preserve"> Efekti</w:t>
      </w:r>
    </w:p>
    <w:p w14:paraId="0CEC6027" w14:textId="508E5CEF" w:rsidR="000F03EC" w:rsidRPr="006C31FD" w:rsidRDefault="000F03EC" w:rsidP="006C31FD">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Rehber öğretmen öğrencilerden</w:t>
      </w:r>
      <w:r w:rsidR="003618AD" w:rsidRPr="006C31FD">
        <w:rPr>
          <w:rFonts w:ascii="Roboto Condensed" w:eastAsia="Roboto Condensed" w:hAnsi="Roboto Condensed" w:cs="Roboto Condensed"/>
          <w:sz w:val="24"/>
          <w:szCs w:val="24"/>
          <w:lang w:eastAsia="tr-TR"/>
        </w:rPr>
        <w:t xml:space="preserve">, bütün piksellerin ışığının kapalı olarak başlayıp yavaş yavaş büyüyerek bütün ekranı kaplayan </w:t>
      </w:r>
      <w:r w:rsidR="00D842E5" w:rsidRPr="006C31FD">
        <w:rPr>
          <w:rFonts w:ascii="Roboto Condensed" w:eastAsia="Roboto Condensed" w:hAnsi="Roboto Condensed" w:cs="Roboto Condensed"/>
          <w:sz w:val="24"/>
          <w:szCs w:val="24"/>
          <w:lang w:eastAsia="tr-TR"/>
        </w:rPr>
        <w:t xml:space="preserve">bir </w:t>
      </w:r>
      <w:r w:rsidR="003618AD" w:rsidRPr="006C31FD">
        <w:rPr>
          <w:rFonts w:ascii="Roboto Condensed" w:eastAsia="Roboto Condensed" w:hAnsi="Roboto Condensed" w:cs="Roboto Condensed"/>
          <w:sz w:val="24"/>
          <w:szCs w:val="24"/>
          <w:lang w:eastAsia="tr-TR"/>
        </w:rPr>
        <w:t xml:space="preserve">kalbe dönüşen </w:t>
      </w:r>
      <w:r w:rsidR="00D842E5" w:rsidRPr="006C31FD">
        <w:rPr>
          <w:rFonts w:ascii="Roboto Condensed" w:eastAsia="Roboto Condensed" w:hAnsi="Roboto Condensed" w:cs="Roboto Condensed"/>
          <w:sz w:val="24"/>
          <w:szCs w:val="24"/>
          <w:lang w:eastAsia="tr-TR"/>
        </w:rPr>
        <w:t xml:space="preserve">program akışını </w:t>
      </w:r>
      <w:r w:rsidR="003618AD" w:rsidRPr="006C31FD">
        <w:rPr>
          <w:rFonts w:ascii="Roboto Condensed" w:eastAsia="Roboto Condensed" w:hAnsi="Roboto Condensed" w:cs="Roboto Condensed"/>
          <w:sz w:val="24"/>
          <w:szCs w:val="24"/>
          <w:lang w:eastAsia="tr-TR"/>
        </w:rPr>
        <w:t xml:space="preserve">yapmalarını ister. En ortadaki karakterden başlayarak ve ekran tasarımları arasında belirli bir süre ekleyerek büyüyen kalp efekti yapılabilir. Örnek çözüm </w:t>
      </w:r>
      <w:r w:rsidR="00542826">
        <w:rPr>
          <w:rFonts w:ascii="Roboto Condensed" w:eastAsia="Roboto Condensed" w:hAnsi="Roboto Condensed" w:cs="Roboto Condensed"/>
          <w:sz w:val="24"/>
          <w:szCs w:val="24"/>
          <w:lang w:eastAsia="tr-TR"/>
        </w:rPr>
        <w:t>Resim 2</w:t>
      </w:r>
      <w:r w:rsidR="006C31FD">
        <w:rPr>
          <w:rFonts w:ascii="Roboto Condensed" w:eastAsia="Roboto Condensed" w:hAnsi="Roboto Condensed" w:cs="Roboto Condensed"/>
          <w:sz w:val="24"/>
          <w:szCs w:val="24"/>
          <w:lang w:eastAsia="tr-TR"/>
        </w:rPr>
        <w:t>.</w:t>
      </w:r>
      <w:r w:rsidR="009B3223" w:rsidRPr="006C31FD">
        <w:rPr>
          <w:rFonts w:ascii="Roboto Condensed" w:eastAsia="Roboto Condensed" w:hAnsi="Roboto Condensed" w:cs="Roboto Condensed"/>
          <w:sz w:val="24"/>
          <w:szCs w:val="24"/>
          <w:lang w:eastAsia="tr-TR"/>
        </w:rPr>
        <w:t>2</w:t>
      </w:r>
      <w:r w:rsidR="003618AD" w:rsidRPr="006C31FD">
        <w:rPr>
          <w:rFonts w:ascii="Roboto Condensed" w:eastAsia="Roboto Condensed" w:hAnsi="Roboto Condensed" w:cs="Roboto Condensed"/>
          <w:sz w:val="24"/>
          <w:szCs w:val="24"/>
          <w:lang w:eastAsia="tr-TR"/>
        </w:rPr>
        <w:t>’</w:t>
      </w:r>
      <w:r w:rsidR="009B3223" w:rsidRPr="006C31FD">
        <w:rPr>
          <w:rFonts w:ascii="Roboto Condensed" w:eastAsia="Roboto Condensed" w:hAnsi="Roboto Condensed" w:cs="Roboto Condensed"/>
          <w:sz w:val="24"/>
          <w:szCs w:val="24"/>
          <w:lang w:eastAsia="tr-TR"/>
        </w:rPr>
        <w:t>d</w:t>
      </w:r>
      <w:r w:rsidR="003618AD" w:rsidRPr="006C31FD">
        <w:rPr>
          <w:rFonts w:ascii="Roboto Condensed" w:eastAsia="Roboto Condensed" w:hAnsi="Roboto Condensed" w:cs="Roboto Condensed"/>
          <w:sz w:val="24"/>
          <w:szCs w:val="24"/>
          <w:lang w:eastAsia="tr-TR"/>
        </w:rPr>
        <w:t>eki gibi olabilir.</w:t>
      </w:r>
    </w:p>
    <w:p w14:paraId="1661494D" w14:textId="51767CB8" w:rsidR="003618AD" w:rsidRDefault="00CF0DBA" w:rsidP="005561D8">
      <w:pPr>
        <w:spacing w:after="0" w:line="240" w:lineRule="auto"/>
        <w:jc w:val="center"/>
      </w:pPr>
      <w:r>
        <w:rPr>
          <w:noProof/>
        </w:rPr>
        <w:drawing>
          <wp:inline distT="0" distB="0" distL="0" distR="0" wp14:anchorId="65F8893A" wp14:editId="2B123BCC">
            <wp:extent cx="3000375" cy="247714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2050" cy="2478532"/>
                    </a:xfrm>
                    <a:prstGeom prst="rect">
                      <a:avLst/>
                    </a:prstGeom>
                    <a:noFill/>
                    <a:ln>
                      <a:noFill/>
                    </a:ln>
                  </pic:spPr>
                </pic:pic>
              </a:graphicData>
            </a:graphic>
          </wp:inline>
        </w:drawing>
      </w:r>
    </w:p>
    <w:p w14:paraId="499B84E5" w14:textId="34185A0A" w:rsidR="003A00AB" w:rsidRPr="009404D0" w:rsidRDefault="00542826" w:rsidP="003A00AB">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3A00AB" w:rsidRPr="009404D0">
        <w:rPr>
          <w:rFonts w:ascii="Roboto Condensed" w:hAnsi="Roboto Condensed"/>
          <w:color w:val="auto"/>
          <w:sz w:val="22"/>
          <w:szCs w:val="22"/>
        </w:rPr>
        <w:t>.</w:t>
      </w:r>
      <w:r w:rsidR="00C84352" w:rsidRPr="009404D0">
        <w:rPr>
          <w:rFonts w:ascii="Roboto Condensed" w:hAnsi="Roboto Condensed"/>
          <w:color w:val="auto"/>
          <w:sz w:val="22"/>
          <w:szCs w:val="22"/>
        </w:rPr>
        <w:t>2</w:t>
      </w:r>
      <w:r w:rsidR="003A00AB" w:rsidRPr="009404D0">
        <w:rPr>
          <w:rFonts w:ascii="Roboto Condensed" w:hAnsi="Roboto Condensed"/>
          <w:color w:val="auto"/>
          <w:sz w:val="22"/>
          <w:szCs w:val="22"/>
        </w:rPr>
        <w:t xml:space="preserve"> </w:t>
      </w:r>
      <w:r w:rsidR="00D842E5" w:rsidRPr="009404D0">
        <w:rPr>
          <w:rFonts w:ascii="Roboto Condensed" w:hAnsi="Roboto Condensed"/>
          <w:color w:val="auto"/>
          <w:sz w:val="22"/>
          <w:szCs w:val="22"/>
        </w:rPr>
        <w:t>Büyüyen Kalp Efekti</w:t>
      </w:r>
      <w:r w:rsidR="002B501F" w:rsidRPr="009404D0">
        <w:rPr>
          <w:rFonts w:ascii="Roboto Condensed" w:hAnsi="Roboto Condensed"/>
          <w:color w:val="auto"/>
          <w:sz w:val="22"/>
          <w:szCs w:val="22"/>
        </w:rPr>
        <w:t xml:space="preserve"> Program </w:t>
      </w:r>
      <w:r w:rsidR="006C31FD" w:rsidRPr="009404D0">
        <w:rPr>
          <w:rFonts w:ascii="Roboto Condensed" w:hAnsi="Roboto Condensed"/>
          <w:color w:val="auto"/>
          <w:sz w:val="22"/>
          <w:szCs w:val="22"/>
        </w:rPr>
        <w:t>Blokları</w:t>
      </w:r>
      <w:r w:rsidR="003A00AB" w:rsidRPr="009404D0">
        <w:rPr>
          <w:rFonts w:ascii="Roboto Condensed" w:hAnsi="Roboto Condensed"/>
          <w:color w:val="auto"/>
          <w:sz w:val="22"/>
          <w:szCs w:val="22"/>
        </w:rPr>
        <w:t xml:space="preserve"> </w:t>
      </w:r>
    </w:p>
    <w:p w14:paraId="440BD353" w14:textId="5ECFD032" w:rsidR="009C704E" w:rsidRDefault="009C704E" w:rsidP="003F26D8">
      <w:pPr>
        <w:pStyle w:val="Balk3"/>
      </w:pPr>
      <w:r>
        <w:t>Gözle: Sürekli Tekrar Eden Büyüyen Kalp Efekti</w:t>
      </w:r>
    </w:p>
    <w:p w14:paraId="6572E84D" w14:textId="25431358" w:rsidR="009C704E" w:rsidRPr="006C31FD" w:rsidRDefault="009C704E" w:rsidP="006C31FD">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Rehber öğretmen, büyüyen kalp efekti</w:t>
      </w:r>
      <w:r w:rsidR="002B501F" w:rsidRPr="006C31FD">
        <w:rPr>
          <w:rFonts w:ascii="Roboto Condensed" w:eastAsia="Roboto Condensed" w:hAnsi="Roboto Condensed" w:cs="Roboto Condensed"/>
          <w:sz w:val="24"/>
          <w:szCs w:val="24"/>
          <w:lang w:eastAsia="tr-TR"/>
        </w:rPr>
        <w:t xml:space="preserve"> programındaki</w:t>
      </w:r>
      <w:r w:rsidRPr="006C31FD">
        <w:rPr>
          <w:rFonts w:ascii="Roboto Condensed" w:eastAsia="Roboto Condensed" w:hAnsi="Roboto Condensed" w:cs="Roboto Condensed"/>
          <w:sz w:val="24"/>
          <w:szCs w:val="24"/>
          <w:lang w:eastAsia="tr-TR"/>
        </w:rPr>
        <w:t xml:space="preserve"> kodun bir defa çalıştığında bittiği</w:t>
      </w:r>
      <w:r w:rsidR="00A64A1B" w:rsidRPr="006C31FD">
        <w:rPr>
          <w:rFonts w:ascii="Roboto Condensed" w:eastAsia="Roboto Condensed" w:hAnsi="Roboto Condensed" w:cs="Roboto Condensed"/>
          <w:sz w:val="24"/>
          <w:szCs w:val="24"/>
          <w:lang w:eastAsia="tr-TR"/>
        </w:rPr>
        <w:t xml:space="preserve">ni söyler. Efekti birden fazla tekrar etmek istediğimizde veya bu efektin sürekli oynatılması gerektiğinde hazırlanan kodların kopyalanıp art arda eklenmesi yerine </w:t>
      </w:r>
      <w:r w:rsidR="000763B6">
        <w:rPr>
          <w:rFonts w:ascii="Roboto Condensed" w:eastAsia="Roboto Condensed" w:hAnsi="Roboto Condensed" w:cs="Roboto Condensed"/>
          <w:sz w:val="24"/>
          <w:szCs w:val="24"/>
          <w:lang w:eastAsia="tr-TR"/>
        </w:rPr>
        <w:t>“</w:t>
      </w:r>
      <w:r w:rsidR="00A64A1B" w:rsidRPr="000763B6">
        <w:rPr>
          <w:rFonts w:ascii="Roboto Condensed" w:eastAsia="Roboto Condensed" w:hAnsi="Roboto Condensed" w:cs="Roboto Condensed"/>
          <w:i/>
          <w:iCs/>
          <w:sz w:val="24"/>
          <w:szCs w:val="24"/>
          <w:lang w:eastAsia="tr-TR"/>
        </w:rPr>
        <w:t>Kontrol Blok</w:t>
      </w:r>
      <w:r w:rsidR="0067447B">
        <w:rPr>
          <w:rFonts w:ascii="Roboto Condensed" w:eastAsia="Roboto Condensed" w:hAnsi="Roboto Condensed" w:cs="Roboto Condensed"/>
          <w:i/>
          <w:iCs/>
          <w:sz w:val="24"/>
          <w:szCs w:val="24"/>
          <w:lang w:eastAsia="tr-TR"/>
        </w:rPr>
        <w:t>ları</w:t>
      </w:r>
      <w:r w:rsidR="000763B6">
        <w:rPr>
          <w:rFonts w:ascii="Roboto Condensed" w:eastAsia="Roboto Condensed" w:hAnsi="Roboto Condensed" w:cs="Roboto Condensed"/>
          <w:sz w:val="24"/>
          <w:szCs w:val="24"/>
          <w:lang w:eastAsia="tr-TR"/>
        </w:rPr>
        <w:t>”</w:t>
      </w:r>
      <w:r w:rsidR="00A64A1B" w:rsidRPr="006C31FD">
        <w:rPr>
          <w:rFonts w:ascii="Roboto Condensed" w:eastAsia="Roboto Condensed" w:hAnsi="Roboto Condensed" w:cs="Roboto Condensed"/>
          <w:sz w:val="24"/>
          <w:szCs w:val="24"/>
          <w:lang w:eastAsia="tr-TR"/>
        </w:rPr>
        <w:t xml:space="preserve"> paketinden </w:t>
      </w:r>
      <w:r w:rsidR="0067447B" w:rsidRPr="0067447B">
        <w:rPr>
          <w:rFonts w:ascii="Roboto Condensed" w:eastAsia="Roboto Condensed" w:hAnsi="Roboto Condensed" w:cs="Roboto Condensed"/>
          <w:i/>
          <w:iCs/>
          <w:sz w:val="24"/>
          <w:szCs w:val="24"/>
          <w:lang w:eastAsia="tr-TR"/>
        </w:rPr>
        <w:t xml:space="preserve">“sonsuz döngü” </w:t>
      </w:r>
      <w:r w:rsidR="00E405C3" w:rsidRPr="006C31FD">
        <w:rPr>
          <w:rFonts w:ascii="Roboto Condensed" w:eastAsia="Roboto Condensed" w:hAnsi="Roboto Condensed" w:cs="Roboto Condensed"/>
          <w:sz w:val="24"/>
          <w:szCs w:val="24"/>
          <w:lang w:eastAsia="tr-TR"/>
        </w:rPr>
        <w:t xml:space="preserve">ve </w:t>
      </w:r>
      <w:r w:rsidR="0067447B">
        <w:rPr>
          <w:rFonts w:ascii="Roboto Condensed" w:eastAsia="Roboto Condensed" w:hAnsi="Roboto Condensed" w:cs="Roboto Condensed"/>
          <w:sz w:val="24"/>
          <w:szCs w:val="24"/>
          <w:lang w:eastAsia="tr-TR"/>
        </w:rPr>
        <w:t>“</w:t>
      </w:r>
      <w:r w:rsidR="0067447B" w:rsidRPr="0067447B">
        <w:rPr>
          <w:rFonts w:ascii="Roboto Condensed" w:eastAsia="Roboto Condensed" w:hAnsi="Roboto Condensed" w:cs="Roboto Condensed"/>
          <w:i/>
          <w:iCs/>
          <w:sz w:val="24"/>
          <w:szCs w:val="24"/>
          <w:lang w:eastAsia="tr-TR"/>
        </w:rPr>
        <w:t>döngüyü tekrarla”</w:t>
      </w:r>
      <w:r w:rsidR="0067447B" w:rsidRPr="006C31FD">
        <w:rPr>
          <w:rFonts w:ascii="Roboto Condensed" w:eastAsia="Roboto Condensed" w:hAnsi="Roboto Condensed" w:cs="Roboto Condensed"/>
          <w:sz w:val="24"/>
          <w:szCs w:val="24"/>
          <w:lang w:eastAsia="tr-TR"/>
        </w:rPr>
        <w:t xml:space="preserve"> </w:t>
      </w:r>
      <w:r w:rsidR="00F0120E" w:rsidRPr="006C31FD">
        <w:rPr>
          <w:rFonts w:ascii="Roboto Condensed" w:eastAsia="Roboto Condensed" w:hAnsi="Roboto Condensed" w:cs="Roboto Condensed"/>
          <w:sz w:val="24"/>
          <w:szCs w:val="24"/>
          <w:lang w:eastAsia="tr-TR"/>
        </w:rPr>
        <w:t xml:space="preserve">bloklarının kullanılabileceğini aktarır. </w:t>
      </w:r>
      <w:r w:rsidR="0067447B">
        <w:rPr>
          <w:rFonts w:ascii="Roboto Condensed" w:eastAsia="Roboto Condensed" w:hAnsi="Roboto Condensed" w:cs="Roboto Condensed"/>
          <w:sz w:val="24"/>
          <w:szCs w:val="24"/>
          <w:lang w:eastAsia="tr-TR"/>
        </w:rPr>
        <w:t>“</w:t>
      </w:r>
      <w:r w:rsidR="0067447B" w:rsidRPr="0067447B">
        <w:rPr>
          <w:rFonts w:ascii="Roboto Condensed" w:eastAsia="Roboto Condensed" w:hAnsi="Roboto Condensed" w:cs="Roboto Condensed"/>
          <w:i/>
          <w:iCs/>
          <w:sz w:val="24"/>
          <w:szCs w:val="24"/>
          <w:lang w:eastAsia="tr-TR"/>
        </w:rPr>
        <w:t>döngüyü tekrarla”</w:t>
      </w:r>
      <w:r w:rsidR="0067447B" w:rsidRPr="006C31FD">
        <w:rPr>
          <w:rFonts w:ascii="Roboto Condensed" w:eastAsia="Roboto Condensed" w:hAnsi="Roboto Condensed" w:cs="Roboto Condensed"/>
          <w:sz w:val="24"/>
          <w:szCs w:val="24"/>
          <w:lang w:eastAsia="tr-TR"/>
        </w:rPr>
        <w:t xml:space="preserve"> </w:t>
      </w:r>
      <w:r w:rsidR="00F0120E" w:rsidRPr="006C31FD">
        <w:rPr>
          <w:rFonts w:ascii="Roboto Condensed" w:eastAsia="Roboto Condensed" w:hAnsi="Roboto Condensed" w:cs="Roboto Condensed"/>
          <w:sz w:val="24"/>
          <w:szCs w:val="24"/>
          <w:lang w:eastAsia="tr-TR"/>
        </w:rPr>
        <w:t xml:space="preserve">bloğunda istenilen sayı kadar içerdeki blokların çalıştırılacağı ve varsa </w:t>
      </w:r>
      <w:r w:rsidR="0067447B">
        <w:rPr>
          <w:rFonts w:ascii="Roboto Condensed" w:eastAsia="Roboto Condensed" w:hAnsi="Roboto Condensed" w:cs="Roboto Condensed"/>
          <w:sz w:val="24"/>
          <w:szCs w:val="24"/>
          <w:lang w:eastAsia="tr-TR"/>
        </w:rPr>
        <w:t>“</w:t>
      </w:r>
      <w:r w:rsidR="0067447B" w:rsidRPr="0067447B">
        <w:rPr>
          <w:rFonts w:ascii="Roboto Condensed" w:eastAsia="Roboto Condensed" w:hAnsi="Roboto Condensed" w:cs="Roboto Condensed"/>
          <w:i/>
          <w:iCs/>
          <w:sz w:val="24"/>
          <w:szCs w:val="24"/>
          <w:lang w:eastAsia="tr-TR"/>
        </w:rPr>
        <w:t>döngüyü tekrarla”</w:t>
      </w:r>
      <w:r w:rsidR="0067447B" w:rsidRPr="006C31FD">
        <w:rPr>
          <w:rFonts w:ascii="Roboto Condensed" w:eastAsia="Roboto Condensed" w:hAnsi="Roboto Condensed" w:cs="Roboto Condensed"/>
          <w:sz w:val="24"/>
          <w:szCs w:val="24"/>
          <w:lang w:eastAsia="tr-TR"/>
        </w:rPr>
        <w:t xml:space="preserve"> </w:t>
      </w:r>
      <w:r w:rsidR="00E405C3" w:rsidRPr="006C31FD">
        <w:rPr>
          <w:rFonts w:ascii="Roboto Condensed" w:eastAsia="Roboto Condensed" w:hAnsi="Roboto Condensed" w:cs="Roboto Condensed"/>
          <w:sz w:val="24"/>
          <w:szCs w:val="24"/>
          <w:lang w:eastAsia="tr-TR"/>
        </w:rPr>
        <w:t>bloğundan</w:t>
      </w:r>
      <w:r w:rsidR="00F0120E" w:rsidRPr="006C31FD">
        <w:rPr>
          <w:rFonts w:ascii="Roboto Condensed" w:eastAsia="Roboto Condensed" w:hAnsi="Roboto Condensed" w:cs="Roboto Condensed"/>
          <w:sz w:val="24"/>
          <w:szCs w:val="24"/>
          <w:lang w:eastAsia="tr-TR"/>
        </w:rPr>
        <w:t xml:space="preserve"> sonraki bloğun çalışacağını, başka blok yoksa bu bölümün biteceği vurgulanır. </w:t>
      </w:r>
      <w:r w:rsidR="0067447B" w:rsidRPr="0067447B">
        <w:rPr>
          <w:rFonts w:ascii="Roboto Condensed" w:eastAsia="Roboto Condensed" w:hAnsi="Roboto Condensed" w:cs="Roboto Condensed"/>
          <w:i/>
          <w:iCs/>
          <w:sz w:val="24"/>
          <w:szCs w:val="24"/>
          <w:lang w:eastAsia="tr-TR"/>
        </w:rPr>
        <w:t xml:space="preserve">“sonsuz döngü” </w:t>
      </w:r>
      <w:r w:rsidR="00F0120E" w:rsidRPr="006C31FD">
        <w:rPr>
          <w:rFonts w:ascii="Roboto Condensed" w:eastAsia="Roboto Condensed" w:hAnsi="Roboto Condensed" w:cs="Roboto Condensed"/>
          <w:sz w:val="24"/>
          <w:szCs w:val="24"/>
          <w:lang w:eastAsia="tr-TR"/>
        </w:rPr>
        <w:t>bloğu</w:t>
      </w:r>
      <w:r w:rsidR="0067447B">
        <w:rPr>
          <w:rFonts w:ascii="Roboto Condensed" w:eastAsia="Roboto Condensed" w:hAnsi="Roboto Condensed" w:cs="Roboto Condensed"/>
          <w:sz w:val="24"/>
          <w:szCs w:val="24"/>
          <w:lang w:eastAsia="tr-TR"/>
        </w:rPr>
        <w:t>nun</w:t>
      </w:r>
      <w:r w:rsidR="00F0120E" w:rsidRPr="006C31FD">
        <w:rPr>
          <w:rFonts w:ascii="Roboto Condensed" w:eastAsia="Roboto Condensed" w:hAnsi="Roboto Condensed" w:cs="Roboto Condensed"/>
          <w:sz w:val="24"/>
          <w:szCs w:val="24"/>
          <w:lang w:eastAsia="tr-TR"/>
        </w:rPr>
        <w:t xml:space="preserve"> ise içerisindeki blokları program açık olduğu sürece tekrarla</w:t>
      </w:r>
      <w:r w:rsidR="0067447B">
        <w:rPr>
          <w:rFonts w:ascii="Roboto Condensed" w:eastAsia="Roboto Condensed" w:hAnsi="Roboto Condensed" w:cs="Roboto Condensed"/>
          <w:sz w:val="24"/>
          <w:szCs w:val="24"/>
          <w:lang w:eastAsia="tr-TR"/>
        </w:rPr>
        <w:t>yacağı belirtilir</w:t>
      </w:r>
      <w:r w:rsidR="00F0120E" w:rsidRPr="006C31FD">
        <w:rPr>
          <w:rFonts w:ascii="Roboto Condensed" w:eastAsia="Roboto Condensed" w:hAnsi="Roboto Condensed" w:cs="Roboto Condensed"/>
          <w:sz w:val="24"/>
          <w:szCs w:val="24"/>
          <w:lang w:eastAsia="tr-TR"/>
        </w:rPr>
        <w:t>. Büyüyen kalp efekti</w:t>
      </w:r>
      <w:r w:rsidR="002B501F" w:rsidRPr="006C31FD">
        <w:rPr>
          <w:rFonts w:ascii="Roboto Condensed" w:eastAsia="Roboto Condensed" w:hAnsi="Roboto Condensed" w:cs="Roboto Condensed"/>
          <w:sz w:val="24"/>
          <w:szCs w:val="24"/>
          <w:lang w:eastAsia="tr-TR"/>
        </w:rPr>
        <w:t xml:space="preserve"> programındaki</w:t>
      </w:r>
      <w:r w:rsidR="00F0120E" w:rsidRPr="006C31FD">
        <w:rPr>
          <w:rFonts w:ascii="Roboto Condensed" w:eastAsia="Roboto Condensed" w:hAnsi="Roboto Condensed" w:cs="Roboto Condensed"/>
          <w:sz w:val="24"/>
          <w:szCs w:val="24"/>
          <w:lang w:eastAsia="tr-TR"/>
        </w:rPr>
        <w:t xml:space="preserve"> kod</w:t>
      </w:r>
      <w:r w:rsidR="00A314AE" w:rsidRPr="006C31FD">
        <w:rPr>
          <w:rFonts w:ascii="Roboto Condensed" w:eastAsia="Roboto Condensed" w:hAnsi="Roboto Condensed" w:cs="Roboto Condensed"/>
          <w:sz w:val="24"/>
          <w:szCs w:val="24"/>
          <w:lang w:eastAsia="tr-TR"/>
        </w:rPr>
        <w:t>ların</w:t>
      </w:r>
      <w:r w:rsidR="00F0120E" w:rsidRPr="006C31FD">
        <w:rPr>
          <w:rFonts w:ascii="Roboto Condensed" w:eastAsia="Roboto Condensed" w:hAnsi="Roboto Condensed" w:cs="Roboto Condensed"/>
          <w:sz w:val="24"/>
          <w:szCs w:val="24"/>
          <w:lang w:eastAsia="tr-TR"/>
        </w:rPr>
        <w:t xml:space="preserve"> </w:t>
      </w:r>
      <w:r w:rsidR="0067447B" w:rsidRPr="0067447B">
        <w:rPr>
          <w:rFonts w:ascii="Roboto Condensed" w:eastAsia="Roboto Condensed" w:hAnsi="Roboto Condensed" w:cs="Roboto Condensed"/>
          <w:i/>
          <w:iCs/>
          <w:sz w:val="24"/>
          <w:szCs w:val="24"/>
          <w:lang w:eastAsia="tr-TR"/>
        </w:rPr>
        <w:t xml:space="preserve">“sonsuz döngü” </w:t>
      </w:r>
      <w:r w:rsidR="00F0120E" w:rsidRPr="006C31FD">
        <w:rPr>
          <w:rFonts w:ascii="Roboto Condensed" w:eastAsia="Roboto Condensed" w:hAnsi="Roboto Condensed" w:cs="Roboto Condensed"/>
          <w:sz w:val="24"/>
          <w:szCs w:val="24"/>
          <w:lang w:eastAsia="tr-TR"/>
        </w:rPr>
        <w:t xml:space="preserve">ve </w:t>
      </w:r>
      <w:r w:rsidR="0067447B">
        <w:rPr>
          <w:rFonts w:ascii="Roboto Condensed" w:eastAsia="Roboto Condensed" w:hAnsi="Roboto Condensed" w:cs="Roboto Condensed"/>
          <w:sz w:val="24"/>
          <w:szCs w:val="24"/>
          <w:lang w:eastAsia="tr-TR"/>
        </w:rPr>
        <w:t>“</w:t>
      </w:r>
      <w:r w:rsidR="0067447B" w:rsidRPr="0067447B">
        <w:rPr>
          <w:rFonts w:ascii="Roboto Condensed" w:eastAsia="Roboto Condensed" w:hAnsi="Roboto Condensed" w:cs="Roboto Condensed"/>
          <w:i/>
          <w:iCs/>
          <w:sz w:val="24"/>
          <w:szCs w:val="24"/>
          <w:lang w:eastAsia="tr-TR"/>
        </w:rPr>
        <w:t>döngüyü tekrarla”</w:t>
      </w:r>
      <w:r w:rsidR="0067447B" w:rsidRPr="006C31FD">
        <w:rPr>
          <w:rFonts w:ascii="Roboto Condensed" w:eastAsia="Roboto Condensed" w:hAnsi="Roboto Condensed" w:cs="Roboto Condensed"/>
          <w:sz w:val="24"/>
          <w:szCs w:val="24"/>
          <w:lang w:eastAsia="tr-TR"/>
        </w:rPr>
        <w:t xml:space="preserve"> </w:t>
      </w:r>
      <w:r w:rsidR="00F0120E" w:rsidRPr="006C31FD">
        <w:rPr>
          <w:rFonts w:ascii="Roboto Condensed" w:eastAsia="Roboto Condensed" w:hAnsi="Roboto Condensed" w:cs="Roboto Condensed"/>
          <w:sz w:val="24"/>
          <w:szCs w:val="24"/>
          <w:lang w:eastAsia="tr-TR"/>
        </w:rPr>
        <w:t xml:space="preserve">blokları ile çalıştırılıp, öğrencilerin de kendi kodlarını </w:t>
      </w:r>
      <w:r w:rsidR="00127A77" w:rsidRPr="006C31FD">
        <w:rPr>
          <w:rFonts w:ascii="Roboto Condensed" w:eastAsia="Roboto Condensed" w:hAnsi="Roboto Condensed" w:cs="Roboto Condensed"/>
          <w:sz w:val="24"/>
          <w:szCs w:val="24"/>
          <w:lang w:eastAsia="tr-TR"/>
        </w:rPr>
        <w:t xml:space="preserve">bu iki blokla çalıştırmalarını ister. </w:t>
      </w:r>
    </w:p>
    <w:p w14:paraId="261FA9F5" w14:textId="02536013" w:rsidR="00127A77" w:rsidRDefault="003A00AB" w:rsidP="005561D8">
      <w:pPr>
        <w:spacing w:after="0" w:line="240" w:lineRule="auto"/>
        <w:jc w:val="center"/>
      </w:pPr>
      <w:r>
        <w:rPr>
          <w:noProof/>
        </w:rPr>
        <w:drawing>
          <wp:inline distT="0" distB="0" distL="0" distR="0" wp14:anchorId="6B1CE53F" wp14:editId="49A13370">
            <wp:extent cx="5105400" cy="2431089"/>
            <wp:effectExtent l="0" t="0" r="0"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8267" cy="2432454"/>
                    </a:xfrm>
                    <a:prstGeom prst="rect">
                      <a:avLst/>
                    </a:prstGeom>
                    <a:noFill/>
                    <a:ln>
                      <a:noFill/>
                    </a:ln>
                  </pic:spPr>
                </pic:pic>
              </a:graphicData>
            </a:graphic>
          </wp:inline>
        </w:drawing>
      </w:r>
    </w:p>
    <w:p w14:paraId="3DF9CCC5" w14:textId="3FD28E8C" w:rsidR="003A00AB" w:rsidRPr="009404D0" w:rsidRDefault="00542826" w:rsidP="003A00AB">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3A00AB" w:rsidRPr="009404D0">
        <w:rPr>
          <w:rFonts w:ascii="Roboto Condensed" w:hAnsi="Roboto Condensed"/>
          <w:color w:val="auto"/>
          <w:sz w:val="22"/>
          <w:szCs w:val="22"/>
        </w:rPr>
        <w:t>.</w:t>
      </w:r>
      <w:r w:rsidR="00C84352" w:rsidRPr="009404D0">
        <w:rPr>
          <w:rFonts w:ascii="Roboto Condensed" w:hAnsi="Roboto Condensed"/>
          <w:color w:val="auto"/>
          <w:sz w:val="22"/>
          <w:szCs w:val="22"/>
        </w:rPr>
        <w:t>3</w:t>
      </w:r>
      <w:r w:rsidR="003A00AB" w:rsidRPr="009404D0">
        <w:rPr>
          <w:rFonts w:ascii="Roboto Condensed" w:hAnsi="Roboto Condensed"/>
          <w:color w:val="auto"/>
          <w:sz w:val="22"/>
          <w:szCs w:val="22"/>
        </w:rPr>
        <w:t xml:space="preserve"> </w:t>
      </w:r>
      <w:r w:rsidR="002B501F" w:rsidRPr="009404D0">
        <w:rPr>
          <w:rFonts w:ascii="Roboto Condensed" w:hAnsi="Roboto Condensed"/>
          <w:color w:val="auto"/>
          <w:sz w:val="22"/>
          <w:szCs w:val="22"/>
        </w:rPr>
        <w:t>Sonsuz Döngü ve Döngüyü Tekrarla Program Kodları</w:t>
      </w:r>
      <w:r w:rsidR="003A00AB" w:rsidRPr="009404D0">
        <w:rPr>
          <w:rFonts w:ascii="Roboto Condensed" w:hAnsi="Roboto Condensed"/>
          <w:color w:val="auto"/>
          <w:sz w:val="22"/>
          <w:szCs w:val="22"/>
        </w:rPr>
        <w:t xml:space="preserve"> </w:t>
      </w:r>
    </w:p>
    <w:p w14:paraId="591F0844" w14:textId="07E35C64" w:rsidR="009166B7" w:rsidRPr="003A1ED1" w:rsidRDefault="000E1B3F" w:rsidP="000E1B3F">
      <w:pPr>
        <w:pStyle w:val="Balk2"/>
      </w:pPr>
      <w:r w:rsidRPr="000E1B3F">
        <w:t>SES</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E1B3F" w14:paraId="67C2333B" w14:textId="77777777" w:rsidTr="00BB146E">
        <w:tc>
          <w:tcPr>
            <w:tcW w:w="9016" w:type="dxa"/>
            <w:shd w:val="clear" w:color="auto" w:fill="A8D08D" w:themeFill="accent6" w:themeFillTint="99"/>
            <w:tcMar>
              <w:top w:w="28" w:type="dxa"/>
              <w:left w:w="85" w:type="dxa"/>
              <w:bottom w:w="28" w:type="dxa"/>
              <w:right w:w="85" w:type="dxa"/>
            </w:tcMar>
          </w:tcPr>
          <w:p w14:paraId="4E77DF66" w14:textId="636A0AC4" w:rsidR="000E1B3F" w:rsidRPr="003D0F23" w:rsidRDefault="000E1B3F" w:rsidP="00BB146E">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sidR="003D70C5">
              <w:rPr>
                <w:rFonts w:ascii="Roboto Condensed" w:hAnsi="Roboto Condensed"/>
                <w:b/>
                <w:i/>
                <w:sz w:val="24"/>
                <w:szCs w:val="24"/>
              </w:rPr>
              <w:t>Ses</w:t>
            </w:r>
            <w:r>
              <w:rPr>
                <w:rFonts w:ascii="Roboto Condensed" w:hAnsi="Roboto Condensed"/>
                <w:b/>
                <w:i/>
                <w:sz w:val="24"/>
                <w:szCs w:val="24"/>
              </w:rPr>
              <w:t xml:space="preserve"> Bloğu</w:t>
            </w:r>
          </w:p>
        </w:tc>
      </w:tr>
      <w:tr w:rsidR="000E1B3F" w14:paraId="063989F2" w14:textId="77777777" w:rsidTr="00BB146E">
        <w:tc>
          <w:tcPr>
            <w:tcW w:w="9016" w:type="dxa"/>
            <w:shd w:val="clear" w:color="auto" w:fill="E2EFD9" w:themeFill="accent6" w:themeFillTint="33"/>
            <w:tcMar>
              <w:top w:w="28" w:type="dxa"/>
              <w:left w:w="142" w:type="dxa"/>
              <w:bottom w:w="28" w:type="dxa"/>
              <w:right w:w="142" w:type="dxa"/>
            </w:tcMar>
          </w:tcPr>
          <w:p w14:paraId="7B160E9F" w14:textId="18B7CB1E"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 xml:space="preserve"> Ses Blokları Paketi</w:t>
            </w:r>
          </w:p>
          <w:p w14:paraId="183BE53F" w14:textId="77777777" w:rsidR="00E61243" w:rsidRDefault="00E61243" w:rsidP="00E61243">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Kullanılan cihazı ve/veya hub’ı kullanarak sesler çalmaya olanak sağlar. </w:t>
            </w:r>
          </w:p>
          <w:p w14:paraId="4CD6628D"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Sesi Bitene Kadar Çal</w:t>
            </w:r>
          </w:p>
          <w:p w14:paraId="578F8BB2"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Seçilen sesi çalar ve bitene kadar sonraki bloğa geçmez. Blok ile açılan pencerede 200’den fazla ses arasından seçim yapılabilir, yeni kayıt yapılabilir veya seçilen sesler düzenlenebilir.</w:t>
            </w:r>
          </w:p>
          <w:p w14:paraId="38EF08A7" w14:textId="77777777" w:rsidR="00E61243" w:rsidRDefault="00E61243" w:rsidP="00E61243">
            <w:pPr>
              <w:jc w:val="center"/>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14:anchorId="4FA04F05" wp14:editId="54046070">
                  <wp:extent cx="2800741" cy="1971950"/>
                  <wp:effectExtent l="0" t="0" r="0" b="0"/>
                  <wp:docPr id="1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2800741" cy="1971950"/>
                          </a:xfrm>
                          <a:prstGeom prst="rect">
                            <a:avLst/>
                          </a:prstGeom>
                          <a:ln/>
                        </pic:spPr>
                      </pic:pic>
                    </a:graphicData>
                  </a:graphic>
                </wp:inline>
              </w:drawing>
            </w:r>
          </w:p>
          <w:p w14:paraId="452BB21A"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Sesi Başlat</w:t>
            </w:r>
          </w:p>
          <w:p w14:paraId="385C7B91"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Seçilen sesi çalar ve hemen sonraki bloğa geçer. Blok ile açılan pencerede 200’den fazla ses arasından seçim yapılabilir, yeni kayıt yapılabilir ve seçilen sesler düzenlenebilir.</w:t>
            </w:r>
          </w:p>
          <w:p w14:paraId="4EFD47A3" w14:textId="77777777" w:rsidR="00E61243" w:rsidRDefault="00E61243" w:rsidP="00E61243">
            <w:pPr>
              <w:jc w:val="center"/>
            </w:pPr>
            <w:r>
              <w:rPr>
                <w:noProof/>
              </w:rPr>
              <w:drawing>
                <wp:inline distT="0" distB="0" distL="0" distR="0" wp14:anchorId="46F47890" wp14:editId="2BC1F7EB">
                  <wp:extent cx="1819529" cy="362001"/>
                  <wp:effectExtent l="0" t="0" r="0" b="0"/>
                  <wp:docPr id="1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1819529" cy="362001"/>
                          </a:xfrm>
                          <a:prstGeom prst="rect">
                            <a:avLst/>
                          </a:prstGeom>
                          <a:ln/>
                        </pic:spPr>
                      </pic:pic>
                    </a:graphicData>
                  </a:graphic>
                </wp:inline>
              </w:drawing>
            </w:r>
          </w:p>
          <w:p w14:paraId="65B20983"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Bip Sesini Belirli bir Saniye Çal</w:t>
            </w:r>
          </w:p>
          <w:p w14:paraId="7A23C37F"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Seçilen bip tonunu belirlenen süre için çalar.</w:t>
            </w:r>
          </w:p>
          <w:p w14:paraId="490FE855" w14:textId="77777777" w:rsidR="00E61243" w:rsidRDefault="00E61243" w:rsidP="00E61243">
            <w:pPr>
              <w:jc w:val="center"/>
            </w:pPr>
            <w:r>
              <w:rPr>
                <w:noProof/>
              </w:rPr>
              <w:drawing>
                <wp:inline distT="0" distB="0" distL="0" distR="0" wp14:anchorId="4B50B069" wp14:editId="718C9544">
                  <wp:extent cx="2095792" cy="428685"/>
                  <wp:effectExtent l="0" t="0" r="0" b="0"/>
                  <wp:docPr id="1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095792" cy="428685"/>
                          </a:xfrm>
                          <a:prstGeom prst="rect">
                            <a:avLst/>
                          </a:prstGeom>
                          <a:ln/>
                        </pic:spPr>
                      </pic:pic>
                    </a:graphicData>
                  </a:graphic>
                </wp:inline>
              </w:drawing>
            </w:r>
          </w:p>
          <w:p w14:paraId="0250CED6"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Bip Sesini Çalmaya Başla</w:t>
            </w:r>
          </w:p>
          <w:p w14:paraId="711BA5EE"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Seçilen bip tonunu program bitene veya durdurulana kadar çalar.</w:t>
            </w:r>
          </w:p>
          <w:p w14:paraId="4CB99286" w14:textId="77777777" w:rsidR="00E61243" w:rsidRDefault="00E61243" w:rsidP="00E61243">
            <w:pPr>
              <w:jc w:val="center"/>
            </w:pPr>
            <w:r>
              <w:rPr>
                <w:noProof/>
              </w:rPr>
              <w:drawing>
                <wp:inline distT="0" distB="0" distL="0" distR="0" wp14:anchorId="39474BD6" wp14:editId="7F352D93">
                  <wp:extent cx="1914792" cy="428685"/>
                  <wp:effectExtent l="0" t="0" r="0" b="0"/>
                  <wp:docPr id="1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1914792" cy="428685"/>
                          </a:xfrm>
                          <a:prstGeom prst="rect">
                            <a:avLst/>
                          </a:prstGeom>
                          <a:ln/>
                        </pic:spPr>
                      </pic:pic>
                    </a:graphicData>
                  </a:graphic>
                </wp:inline>
              </w:drawing>
            </w:r>
          </w:p>
          <w:p w14:paraId="06370137"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Tüm Sesleri Durdur</w:t>
            </w:r>
          </w:p>
          <w:p w14:paraId="073648FE"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Çalınmakta olan (bip ve ses dosyaları gibi) tüm sesleri durdurur.</w:t>
            </w:r>
          </w:p>
          <w:p w14:paraId="489AD99E" w14:textId="77777777" w:rsidR="00E61243" w:rsidRDefault="00E61243" w:rsidP="00E61243">
            <w:pPr>
              <w:jc w:val="center"/>
            </w:pPr>
            <w:r>
              <w:rPr>
                <w:noProof/>
              </w:rPr>
              <w:drawing>
                <wp:inline distT="0" distB="0" distL="0" distR="0" wp14:anchorId="362262A1" wp14:editId="602E88A3">
                  <wp:extent cx="962159" cy="39058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962159" cy="390580"/>
                          </a:xfrm>
                          <a:prstGeom prst="rect">
                            <a:avLst/>
                          </a:prstGeom>
                          <a:ln/>
                        </pic:spPr>
                      </pic:pic>
                    </a:graphicData>
                  </a:graphic>
                </wp:inline>
              </w:drawing>
            </w:r>
          </w:p>
          <w:p w14:paraId="779B55B7" w14:textId="77777777" w:rsidR="00E61243" w:rsidRDefault="00E61243" w:rsidP="00E61243">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Ses Seviyesini Değiştir</w:t>
            </w:r>
          </w:p>
          <w:p w14:paraId="1D344D16" w14:textId="77777777" w:rsidR="00E61243" w:rsidRDefault="00E61243" w:rsidP="00E61243">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Çalınmakta olan sesin seviyesini çalındığı ses yüksekliğine göre azaltmak veya artırmak için kullanılır. Varsayılan ses seviyesi %100’dür.</w:t>
            </w:r>
          </w:p>
          <w:p w14:paraId="186217D8" w14:textId="7A7E055A" w:rsidR="00536387" w:rsidRPr="006B7117" w:rsidRDefault="00E61243" w:rsidP="00CC00E4">
            <w:pPr>
              <w:jc w:val="center"/>
              <w:rPr>
                <w:rFonts w:ascii="Roboto Condensed" w:hAnsi="Roboto Condensed"/>
                <w:bCs/>
                <w:i/>
                <w:sz w:val="24"/>
                <w:szCs w:val="24"/>
              </w:rPr>
            </w:pPr>
            <w:r>
              <w:rPr>
                <w:noProof/>
              </w:rPr>
              <w:drawing>
                <wp:inline distT="0" distB="0" distL="0" distR="0" wp14:anchorId="743CC05C" wp14:editId="59AC7FE2">
                  <wp:extent cx="1428949" cy="390580"/>
                  <wp:effectExtent l="0" t="0" r="0" b="0"/>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1428949" cy="390580"/>
                          </a:xfrm>
                          <a:prstGeom prst="rect">
                            <a:avLst/>
                          </a:prstGeom>
                          <a:ln/>
                        </pic:spPr>
                      </pic:pic>
                    </a:graphicData>
                  </a:graphic>
                </wp:inline>
              </w:drawing>
            </w:r>
          </w:p>
        </w:tc>
      </w:tr>
    </w:tbl>
    <w:p w14:paraId="2E3FA260" w14:textId="716ACC72" w:rsidR="00996843" w:rsidRDefault="00C82984" w:rsidP="00A314AE">
      <w:pPr>
        <w:pStyle w:val="Balk3"/>
        <w:spacing w:before="360"/>
      </w:pPr>
      <w:r>
        <w:t xml:space="preserve">Gözle: </w:t>
      </w:r>
      <w:r w:rsidR="00FB51FC">
        <w:t>Ses Blokları</w:t>
      </w:r>
    </w:p>
    <w:p w14:paraId="25BF1096" w14:textId="36B2A863" w:rsidR="00996843" w:rsidRPr="006C31FD" w:rsidRDefault="00536387" w:rsidP="00996843">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 xml:space="preserve">Rehber öğretmen, </w:t>
      </w:r>
      <w:r w:rsidR="00A457E5" w:rsidRPr="006C31FD">
        <w:rPr>
          <w:rFonts w:ascii="Roboto Condensed" w:eastAsia="Roboto Condensed" w:hAnsi="Roboto Condensed" w:cs="Roboto Condensed"/>
          <w:sz w:val="24"/>
          <w:szCs w:val="24"/>
          <w:lang w:eastAsia="tr-TR"/>
        </w:rPr>
        <w:t>S</w:t>
      </w:r>
      <w:r w:rsidR="00162FB8" w:rsidRPr="006C31FD">
        <w:rPr>
          <w:rFonts w:ascii="Roboto Condensed" w:eastAsia="Roboto Condensed" w:hAnsi="Roboto Condensed" w:cs="Roboto Condensed"/>
          <w:sz w:val="24"/>
          <w:szCs w:val="24"/>
          <w:lang w:eastAsia="tr-TR"/>
        </w:rPr>
        <w:t>es blokları</w:t>
      </w:r>
      <w:r w:rsidRPr="006C31FD">
        <w:rPr>
          <w:rFonts w:ascii="Roboto Condensed" w:eastAsia="Roboto Condensed" w:hAnsi="Roboto Condensed" w:cs="Roboto Condensed"/>
          <w:sz w:val="24"/>
          <w:szCs w:val="24"/>
          <w:lang w:eastAsia="tr-TR"/>
        </w:rPr>
        <w:t>nın öğrencilerin</w:t>
      </w:r>
      <w:r w:rsidR="00162FB8" w:rsidRPr="006C31FD">
        <w:rPr>
          <w:rFonts w:ascii="Roboto Condensed" w:eastAsia="Roboto Condensed" w:hAnsi="Roboto Condensed" w:cs="Roboto Condensed"/>
          <w:sz w:val="24"/>
          <w:szCs w:val="24"/>
          <w:lang w:eastAsia="tr-TR"/>
        </w:rPr>
        <w:t xml:space="preserve"> cihazı</w:t>
      </w:r>
      <w:r w:rsidRPr="006C31FD">
        <w:rPr>
          <w:rFonts w:ascii="Roboto Condensed" w:eastAsia="Roboto Condensed" w:hAnsi="Roboto Condensed" w:cs="Roboto Condensed"/>
          <w:sz w:val="24"/>
          <w:szCs w:val="24"/>
          <w:lang w:eastAsia="tr-TR"/>
        </w:rPr>
        <w:t>n</w:t>
      </w:r>
      <w:r w:rsidR="00162FB8" w:rsidRPr="006C31FD">
        <w:rPr>
          <w:rFonts w:ascii="Roboto Condensed" w:eastAsia="Roboto Condensed" w:hAnsi="Roboto Condensed" w:cs="Roboto Condensed"/>
          <w:sz w:val="24"/>
          <w:szCs w:val="24"/>
          <w:lang w:eastAsia="tr-TR"/>
        </w:rPr>
        <w:t>dan ve hub</w:t>
      </w:r>
      <w:r w:rsidR="00A457E5" w:rsidRPr="006C31FD">
        <w:rPr>
          <w:rFonts w:ascii="Roboto Condensed" w:eastAsia="Roboto Condensed" w:hAnsi="Roboto Condensed" w:cs="Roboto Condensed"/>
          <w:sz w:val="24"/>
          <w:szCs w:val="24"/>
          <w:lang w:eastAsia="tr-TR"/>
        </w:rPr>
        <w:t>’</w:t>
      </w:r>
      <w:r w:rsidRPr="006C31FD">
        <w:rPr>
          <w:rFonts w:ascii="Roboto Condensed" w:eastAsia="Roboto Condensed" w:hAnsi="Roboto Condensed" w:cs="Roboto Condensed"/>
          <w:sz w:val="24"/>
          <w:szCs w:val="24"/>
          <w:lang w:eastAsia="tr-TR"/>
        </w:rPr>
        <w:t>ların</w:t>
      </w:r>
      <w:r w:rsidR="00162FB8" w:rsidRPr="006C31FD">
        <w:rPr>
          <w:rFonts w:ascii="Roboto Condensed" w:eastAsia="Roboto Condensed" w:hAnsi="Roboto Condensed" w:cs="Roboto Condensed"/>
          <w:sz w:val="24"/>
          <w:szCs w:val="24"/>
          <w:lang w:eastAsia="tr-TR"/>
        </w:rPr>
        <w:t>dan sesler çalma</w:t>
      </w:r>
      <w:r w:rsidRPr="006C31FD">
        <w:rPr>
          <w:rFonts w:ascii="Roboto Condensed" w:eastAsia="Roboto Condensed" w:hAnsi="Roboto Condensed" w:cs="Roboto Condensed"/>
          <w:sz w:val="24"/>
          <w:szCs w:val="24"/>
          <w:lang w:eastAsia="tr-TR"/>
        </w:rPr>
        <w:t xml:space="preserve">k için kullanıldığını belirtir. </w:t>
      </w:r>
      <w:r w:rsidR="00162FB8" w:rsidRPr="006C31FD">
        <w:rPr>
          <w:rFonts w:ascii="Roboto Condensed" w:eastAsia="Roboto Condensed" w:hAnsi="Roboto Condensed" w:cs="Roboto Condensed"/>
          <w:sz w:val="24"/>
          <w:szCs w:val="24"/>
          <w:lang w:eastAsia="tr-TR"/>
        </w:rPr>
        <w:t>Ses blokları</w:t>
      </w:r>
      <w:r w:rsidR="00FB51FC" w:rsidRPr="006C31FD">
        <w:rPr>
          <w:rFonts w:ascii="Roboto Condensed" w:eastAsia="Roboto Condensed" w:hAnsi="Roboto Condensed" w:cs="Roboto Condensed"/>
          <w:sz w:val="24"/>
          <w:szCs w:val="24"/>
          <w:lang w:eastAsia="tr-TR"/>
        </w:rPr>
        <w:t xml:space="preserve">ndaki </w:t>
      </w:r>
      <w:r w:rsidR="00665786">
        <w:rPr>
          <w:rFonts w:ascii="Roboto Condensed" w:eastAsia="Roboto Condensed" w:hAnsi="Roboto Condensed" w:cs="Roboto Condensed"/>
          <w:sz w:val="24"/>
          <w:szCs w:val="24"/>
          <w:lang w:eastAsia="tr-TR"/>
        </w:rPr>
        <w:t>“</w:t>
      </w:r>
      <w:r w:rsidR="00665786" w:rsidRPr="00665786">
        <w:rPr>
          <w:rFonts w:ascii="Roboto Condensed" w:eastAsia="Roboto Condensed" w:hAnsi="Roboto Condensed" w:cs="Roboto Condensed"/>
          <w:i/>
          <w:iCs/>
          <w:sz w:val="24"/>
          <w:szCs w:val="24"/>
          <w:lang w:eastAsia="tr-TR"/>
        </w:rPr>
        <w:t>sesi bitene kadar çal</w:t>
      </w:r>
      <w:r w:rsidR="00665786">
        <w:rPr>
          <w:rFonts w:ascii="Roboto Condensed" w:eastAsia="Roboto Condensed" w:hAnsi="Roboto Condensed" w:cs="Roboto Condensed"/>
          <w:i/>
          <w:iCs/>
          <w:sz w:val="24"/>
          <w:szCs w:val="24"/>
          <w:lang w:eastAsia="tr-TR"/>
        </w:rPr>
        <w:t>”</w:t>
      </w:r>
      <w:r w:rsidR="00162FB8" w:rsidRPr="006C31FD">
        <w:rPr>
          <w:rFonts w:ascii="Roboto Condensed" w:eastAsia="Roboto Condensed" w:hAnsi="Roboto Condensed" w:cs="Roboto Condensed"/>
          <w:sz w:val="24"/>
          <w:szCs w:val="24"/>
          <w:lang w:eastAsia="tr-TR"/>
        </w:rPr>
        <w:t xml:space="preserve">, </w:t>
      </w:r>
      <w:r w:rsidR="00665786">
        <w:rPr>
          <w:rFonts w:ascii="Roboto Condensed" w:eastAsia="Roboto Condensed" w:hAnsi="Roboto Condensed" w:cs="Roboto Condensed"/>
          <w:sz w:val="24"/>
          <w:szCs w:val="24"/>
          <w:lang w:eastAsia="tr-TR"/>
        </w:rPr>
        <w:t>“</w:t>
      </w:r>
      <w:r w:rsidR="00162FB8" w:rsidRPr="006C31FD">
        <w:rPr>
          <w:rFonts w:ascii="Roboto Condensed" w:eastAsia="Roboto Condensed" w:hAnsi="Roboto Condensed" w:cs="Roboto Condensed"/>
          <w:sz w:val="24"/>
          <w:szCs w:val="24"/>
          <w:lang w:eastAsia="tr-TR"/>
        </w:rPr>
        <w:t>Sesi Başlat</w:t>
      </w:r>
      <w:r w:rsidR="00665786">
        <w:rPr>
          <w:rFonts w:ascii="Roboto Condensed" w:eastAsia="Roboto Condensed" w:hAnsi="Roboto Condensed" w:cs="Roboto Condensed"/>
          <w:sz w:val="24"/>
          <w:szCs w:val="24"/>
          <w:lang w:eastAsia="tr-TR"/>
        </w:rPr>
        <w:t>”</w:t>
      </w:r>
      <w:r w:rsidR="00162FB8" w:rsidRPr="006C31FD">
        <w:rPr>
          <w:rFonts w:ascii="Roboto Condensed" w:eastAsia="Roboto Condensed" w:hAnsi="Roboto Condensed" w:cs="Roboto Condensed"/>
          <w:sz w:val="24"/>
          <w:szCs w:val="24"/>
          <w:lang w:eastAsia="tr-TR"/>
        </w:rPr>
        <w:t xml:space="preserve">, </w:t>
      </w:r>
      <w:r w:rsidR="00665786">
        <w:rPr>
          <w:rFonts w:ascii="Roboto Condensed" w:eastAsia="Roboto Condensed" w:hAnsi="Roboto Condensed" w:cs="Roboto Condensed"/>
          <w:sz w:val="24"/>
          <w:szCs w:val="24"/>
          <w:lang w:eastAsia="tr-TR"/>
        </w:rPr>
        <w:t>“</w:t>
      </w:r>
      <w:r w:rsidR="00665786" w:rsidRPr="00665786">
        <w:rPr>
          <w:rFonts w:ascii="Roboto Condensed" w:eastAsia="Roboto Condensed" w:hAnsi="Roboto Condensed" w:cs="Roboto Condensed"/>
          <w:i/>
          <w:iCs/>
          <w:sz w:val="24"/>
          <w:szCs w:val="24"/>
          <w:lang w:eastAsia="tr-TR"/>
        </w:rPr>
        <w:t>bip sesini çalmaya başla”</w:t>
      </w:r>
      <w:r w:rsidR="00162FB8" w:rsidRPr="006C31FD">
        <w:rPr>
          <w:rFonts w:ascii="Roboto Condensed" w:eastAsia="Roboto Condensed" w:hAnsi="Roboto Condensed" w:cs="Roboto Condensed"/>
          <w:sz w:val="24"/>
          <w:szCs w:val="24"/>
          <w:lang w:eastAsia="tr-TR"/>
        </w:rPr>
        <w:t xml:space="preserve">, </w:t>
      </w:r>
      <w:r w:rsidR="00665786">
        <w:rPr>
          <w:rFonts w:ascii="Roboto Condensed" w:eastAsia="Roboto Condensed" w:hAnsi="Roboto Condensed" w:cs="Roboto Condensed"/>
          <w:sz w:val="24"/>
          <w:szCs w:val="24"/>
          <w:lang w:eastAsia="tr-TR"/>
        </w:rPr>
        <w:t>“</w:t>
      </w:r>
      <w:r w:rsidR="00665786" w:rsidRPr="00665786">
        <w:rPr>
          <w:rFonts w:ascii="Roboto Condensed" w:eastAsia="Roboto Condensed" w:hAnsi="Roboto Condensed" w:cs="Roboto Condensed"/>
          <w:i/>
          <w:iCs/>
          <w:sz w:val="24"/>
          <w:szCs w:val="24"/>
          <w:lang w:eastAsia="tr-TR"/>
        </w:rPr>
        <w:t>tüm sesleri durdur”</w:t>
      </w:r>
      <w:r w:rsidR="00162FB8" w:rsidRPr="006C31FD">
        <w:rPr>
          <w:rFonts w:ascii="Roboto Condensed" w:eastAsia="Roboto Condensed" w:hAnsi="Roboto Condensed" w:cs="Roboto Condensed"/>
          <w:sz w:val="24"/>
          <w:szCs w:val="24"/>
          <w:lang w:eastAsia="tr-TR"/>
        </w:rPr>
        <w:t xml:space="preserve">, </w:t>
      </w:r>
      <w:r w:rsidR="00665786" w:rsidRPr="00665786">
        <w:rPr>
          <w:rFonts w:ascii="Roboto Condensed" w:eastAsia="Roboto Condensed" w:hAnsi="Roboto Condensed" w:cs="Roboto Condensed"/>
          <w:i/>
          <w:iCs/>
          <w:sz w:val="24"/>
          <w:szCs w:val="24"/>
          <w:lang w:eastAsia="tr-TR"/>
        </w:rPr>
        <w:t>“ses perdesi efektini değiştir”</w:t>
      </w:r>
      <w:r w:rsidR="00162FB8" w:rsidRPr="006C31FD">
        <w:rPr>
          <w:rFonts w:ascii="Roboto Condensed" w:eastAsia="Roboto Condensed" w:hAnsi="Roboto Condensed" w:cs="Roboto Condensed"/>
          <w:sz w:val="24"/>
          <w:szCs w:val="24"/>
          <w:lang w:eastAsia="tr-TR"/>
        </w:rPr>
        <w:t xml:space="preserve">, </w:t>
      </w:r>
      <w:r w:rsidR="00665786" w:rsidRPr="00665786">
        <w:rPr>
          <w:rFonts w:ascii="Roboto Condensed" w:eastAsia="Roboto Condensed" w:hAnsi="Roboto Condensed" w:cs="Roboto Condensed"/>
          <w:i/>
          <w:iCs/>
          <w:sz w:val="24"/>
          <w:szCs w:val="24"/>
          <w:lang w:eastAsia="tr-TR"/>
        </w:rPr>
        <w:t>“ses perdesi efektini ayarla”</w:t>
      </w:r>
      <w:r w:rsidR="00162FB8" w:rsidRPr="006C31FD">
        <w:rPr>
          <w:rFonts w:ascii="Roboto Condensed" w:eastAsia="Roboto Condensed" w:hAnsi="Roboto Condensed" w:cs="Roboto Condensed"/>
          <w:sz w:val="24"/>
          <w:szCs w:val="24"/>
          <w:lang w:eastAsia="tr-TR"/>
        </w:rPr>
        <w:t xml:space="preserve">, </w:t>
      </w:r>
      <w:r w:rsidR="00665786">
        <w:rPr>
          <w:rFonts w:ascii="Roboto Condensed" w:eastAsia="Roboto Condensed" w:hAnsi="Roboto Condensed" w:cs="Roboto Condensed"/>
          <w:sz w:val="24"/>
          <w:szCs w:val="24"/>
          <w:lang w:eastAsia="tr-TR"/>
        </w:rPr>
        <w:t>“</w:t>
      </w:r>
      <w:r w:rsidR="00665786" w:rsidRPr="00665786">
        <w:rPr>
          <w:rFonts w:ascii="Roboto Condensed" w:eastAsia="Roboto Condensed" w:hAnsi="Roboto Condensed" w:cs="Roboto Condensed"/>
          <w:i/>
          <w:iCs/>
          <w:sz w:val="24"/>
          <w:szCs w:val="24"/>
          <w:lang w:eastAsia="tr-TR"/>
        </w:rPr>
        <w:t>ses efektini temizle”</w:t>
      </w:r>
      <w:r w:rsidR="00687757" w:rsidRPr="006C31FD">
        <w:rPr>
          <w:rFonts w:ascii="Roboto Condensed" w:eastAsia="Roboto Condensed" w:hAnsi="Roboto Condensed" w:cs="Roboto Condensed"/>
          <w:sz w:val="24"/>
          <w:szCs w:val="24"/>
          <w:lang w:eastAsia="tr-TR"/>
        </w:rPr>
        <w:t xml:space="preserve">, </w:t>
      </w:r>
      <w:r w:rsidR="00665786" w:rsidRPr="00665786">
        <w:rPr>
          <w:rFonts w:ascii="Roboto Condensed" w:eastAsia="Roboto Condensed" w:hAnsi="Roboto Condensed" w:cs="Roboto Condensed"/>
          <w:i/>
          <w:iCs/>
          <w:sz w:val="24"/>
          <w:szCs w:val="24"/>
          <w:lang w:eastAsia="tr-TR"/>
        </w:rPr>
        <w:t>“ses seviyesini değiştir”</w:t>
      </w:r>
      <w:r w:rsidR="00687757" w:rsidRPr="006C31FD">
        <w:rPr>
          <w:rFonts w:ascii="Roboto Condensed" w:eastAsia="Roboto Condensed" w:hAnsi="Roboto Condensed" w:cs="Roboto Condensed"/>
          <w:sz w:val="24"/>
          <w:szCs w:val="24"/>
          <w:lang w:eastAsia="tr-TR"/>
        </w:rPr>
        <w:t xml:space="preserve">, </w:t>
      </w:r>
      <w:r w:rsidR="00665786" w:rsidRPr="00665786">
        <w:rPr>
          <w:rFonts w:ascii="Roboto Condensed" w:eastAsia="Roboto Condensed" w:hAnsi="Roboto Condensed" w:cs="Roboto Condensed"/>
          <w:i/>
          <w:iCs/>
          <w:sz w:val="24"/>
          <w:szCs w:val="24"/>
          <w:lang w:eastAsia="tr-TR"/>
        </w:rPr>
        <w:t>“ses seviyesini ayarla”</w:t>
      </w:r>
      <w:r w:rsidR="00687757" w:rsidRPr="006C31FD">
        <w:rPr>
          <w:rFonts w:ascii="Roboto Condensed" w:eastAsia="Roboto Condensed" w:hAnsi="Roboto Condensed" w:cs="Roboto Condensed"/>
          <w:sz w:val="24"/>
          <w:szCs w:val="24"/>
          <w:lang w:eastAsia="tr-TR"/>
        </w:rPr>
        <w:t xml:space="preserve">, </w:t>
      </w:r>
      <w:r w:rsidR="00665786" w:rsidRPr="00665786">
        <w:rPr>
          <w:rFonts w:ascii="Roboto Condensed" w:eastAsia="Roboto Condensed" w:hAnsi="Roboto Condensed" w:cs="Roboto Condensed"/>
          <w:i/>
          <w:iCs/>
          <w:sz w:val="24"/>
          <w:szCs w:val="24"/>
          <w:lang w:eastAsia="tr-TR"/>
        </w:rPr>
        <w:t>“ses seviyesi”</w:t>
      </w:r>
      <w:r w:rsidR="00687757" w:rsidRPr="006C31FD">
        <w:rPr>
          <w:rFonts w:ascii="Roboto Condensed" w:eastAsia="Roboto Condensed" w:hAnsi="Roboto Condensed" w:cs="Roboto Condensed"/>
          <w:sz w:val="24"/>
          <w:szCs w:val="24"/>
          <w:lang w:eastAsia="tr-TR"/>
        </w:rPr>
        <w:t xml:space="preserve"> blokları </w:t>
      </w:r>
      <w:r w:rsidR="00FB51FC" w:rsidRPr="006C31FD">
        <w:rPr>
          <w:rFonts w:ascii="Roboto Condensed" w:eastAsia="Roboto Condensed" w:hAnsi="Roboto Condensed" w:cs="Roboto Condensed"/>
          <w:sz w:val="24"/>
          <w:szCs w:val="24"/>
          <w:lang w:eastAsia="tr-TR"/>
        </w:rPr>
        <w:t>gösterilir</w:t>
      </w:r>
      <w:r w:rsidR="00687757" w:rsidRPr="006C31FD">
        <w:rPr>
          <w:rFonts w:ascii="Roboto Condensed" w:eastAsia="Roboto Condensed" w:hAnsi="Roboto Condensed" w:cs="Roboto Condensed"/>
          <w:sz w:val="24"/>
          <w:szCs w:val="24"/>
          <w:lang w:eastAsia="tr-TR"/>
        </w:rPr>
        <w:t xml:space="preserve">. </w:t>
      </w:r>
      <w:r w:rsidRPr="006C31FD">
        <w:rPr>
          <w:rFonts w:ascii="Roboto Condensed" w:eastAsia="Roboto Condensed" w:hAnsi="Roboto Condensed" w:cs="Roboto Condensed"/>
          <w:sz w:val="24"/>
          <w:szCs w:val="24"/>
          <w:lang w:eastAsia="tr-TR"/>
        </w:rPr>
        <w:t>Projelerin</w:t>
      </w:r>
      <w:r w:rsidR="00FB51FC" w:rsidRPr="006C31FD">
        <w:rPr>
          <w:rFonts w:ascii="Roboto Condensed" w:eastAsia="Roboto Condensed" w:hAnsi="Roboto Condensed" w:cs="Roboto Condensed"/>
          <w:sz w:val="24"/>
          <w:szCs w:val="24"/>
          <w:lang w:eastAsia="tr-TR"/>
        </w:rPr>
        <w:t>e</w:t>
      </w:r>
      <w:r w:rsidRPr="006C31FD">
        <w:rPr>
          <w:rFonts w:ascii="Roboto Condensed" w:eastAsia="Roboto Condensed" w:hAnsi="Roboto Condensed" w:cs="Roboto Condensed"/>
          <w:sz w:val="24"/>
          <w:szCs w:val="24"/>
          <w:lang w:eastAsia="tr-TR"/>
        </w:rPr>
        <w:t xml:space="preserve"> sadece eğlence için değil, aynı zamanda hata ayıklama amacıyla da ses blokları eklenebil</w:t>
      </w:r>
      <w:r w:rsidR="00FB51FC" w:rsidRPr="006C31FD">
        <w:rPr>
          <w:rFonts w:ascii="Roboto Condensed" w:eastAsia="Roboto Condensed" w:hAnsi="Roboto Condensed" w:cs="Roboto Condensed"/>
          <w:sz w:val="24"/>
          <w:szCs w:val="24"/>
          <w:lang w:eastAsia="tr-TR"/>
        </w:rPr>
        <w:t>diğinden bahse</w:t>
      </w:r>
      <w:r w:rsidR="00697DE0" w:rsidRPr="006C31FD">
        <w:rPr>
          <w:rFonts w:ascii="Roboto Condensed" w:eastAsia="Roboto Condensed" w:hAnsi="Roboto Condensed" w:cs="Roboto Condensed"/>
          <w:sz w:val="24"/>
          <w:szCs w:val="24"/>
          <w:lang w:eastAsia="tr-TR"/>
        </w:rPr>
        <w:t>der</w:t>
      </w:r>
      <w:r w:rsidRPr="006C31FD">
        <w:rPr>
          <w:rFonts w:ascii="Roboto Condensed" w:eastAsia="Roboto Condensed" w:hAnsi="Roboto Condensed" w:cs="Roboto Condensed"/>
          <w:sz w:val="24"/>
          <w:szCs w:val="24"/>
          <w:lang w:eastAsia="tr-TR"/>
        </w:rPr>
        <w:t>. - Örneğin. bir kod parçasının ne zaman tamamlandığını belirtmek için kullanılabilirler. Not: Hub'da yalnızca "bip" sesi blokları oynatılır, diğer sesler cihazınızda (dizüstü bilgisayar/tablet vb.) oynatıl</w:t>
      </w:r>
      <w:r w:rsidR="00697DE0" w:rsidRPr="006C31FD">
        <w:rPr>
          <w:rFonts w:ascii="Roboto Condensed" w:eastAsia="Roboto Condensed" w:hAnsi="Roboto Condensed" w:cs="Roboto Condensed"/>
          <w:sz w:val="24"/>
          <w:szCs w:val="24"/>
          <w:lang w:eastAsia="tr-TR"/>
        </w:rPr>
        <w:t>ır</w:t>
      </w:r>
      <w:r w:rsidRPr="006C31FD">
        <w:rPr>
          <w:rFonts w:ascii="Roboto Condensed" w:eastAsia="Roboto Condensed" w:hAnsi="Roboto Condensed" w:cs="Roboto Condensed"/>
          <w:sz w:val="24"/>
          <w:szCs w:val="24"/>
          <w:lang w:eastAsia="tr-TR"/>
        </w:rPr>
        <w:t>.</w:t>
      </w:r>
    </w:p>
    <w:p w14:paraId="0752C5E5" w14:textId="5A064158" w:rsidR="00935FCA" w:rsidRPr="006C31FD" w:rsidRDefault="00935FCA" w:rsidP="00996843">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Hub</w:t>
      </w:r>
      <w:r w:rsidR="00697DE0" w:rsidRPr="006C31FD">
        <w:rPr>
          <w:rFonts w:ascii="Roboto Condensed" w:eastAsia="Roboto Condensed" w:hAnsi="Roboto Condensed" w:cs="Roboto Condensed"/>
          <w:sz w:val="24"/>
          <w:szCs w:val="24"/>
          <w:lang w:eastAsia="tr-TR"/>
        </w:rPr>
        <w:t>’</w:t>
      </w:r>
      <w:r w:rsidRPr="006C31FD">
        <w:rPr>
          <w:rFonts w:ascii="Roboto Condensed" w:eastAsia="Roboto Condensed" w:hAnsi="Roboto Condensed" w:cs="Roboto Condensed"/>
          <w:sz w:val="24"/>
          <w:szCs w:val="24"/>
          <w:lang w:eastAsia="tr-TR"/>
        </w:rPr>
        <w:t xml:space="preserve">ın 3 tur </w:t>
      </w:r>
      <w:r w:rsidR="00665786">
        <w:rPr>
          <w:rFonts w:ascii="Roboto Condensed" w:eastAsia="Roboto Condensed" w:hAnsi="Roboto Condensed" w:cs="Roboto Condensed"/>
          <w:sz w:val="24"/>
          <w:szCs w:val="24"/>
          <w:lang w:eastAsia="tr-TR"/>
        </w:rPr>
        <w:t xml:space="preserve">düz </w:t>
      </w:r>
      <w:r w:rsidRPr="006C31FD">
        <w:rPr>
          <w:rFonts w:ascii="Roboto Condensed" w:eastAsia="Roboto Condensed" w:hAnsi="Roboto Condensed" w:cs="Roboto Condensed"/>
          <w:sz w:val="24"/>
          <w:szCs w:val="24"/>
          <w:lang w:eastAsia="tr-TR"/>
        </w:rPr>
        <w:t xml:space="preserve">ilerlemesi, ilerlerken önce </w:t>
      </w:r>
      <w:r w:rsidR="008C6367" w:rsidRPr="006C31FD">
        <w:rPr>
          <w:rFonts w:ascii="Roboto Condensed" w:eastAsia="Roboto Condensed" w:hAnsi="Roboto Condensed" w:cs="Roboto Condensed"/>
          <w:sz w:val="24"/>
          <w:szCs w:val="24"/>
          <w:lang w:eastAsia="tr-TR"/>
        </w:rPr>
        <w:t xml:space="preserve">cihazdan </w:t>
      </w:r>
      <w:r w:rsidRPr="006C31FD">
        <w:rPr>
          <w:rFonts w:ascii="Roboto Condensed" w:eastAsia="Roboto Condensed" w:hAnsi="Roboto Condensed" w:cs="Roboto Condensed"/>
          <w:sz w:val="24"/>
          <w:szCs w:val="24"/>
          <w:lang w:eastAsia="tr-TR"/>
        </w:rPr>
        <w:t xml:space="preserve">kedi, köpek ve </w:t>
      </w:r>
      <w:r w:rsidR="008C6367" w:rsidRPr="006C31FD">
        <w:rPr>
          <w:rFonts w:ascii="Roboto Condensed" w:eastAsia="Roboto Condensed" w:hAnsi="Roboto Condensed" w:cs="Roboto Condensed"/>
          <w:sz w:val="24"/>
          <w:szCs w:val="24"/>
          <w:lang w:eastAsia="tr-TR"/>
        </w:rPr>
        <w:t>horoz</w:t>
      </w:r>
      <w:r w:rsidRPr="006C31FD">
        <w:rPr>
          <w:rFonts w:ascii="Roboto Condensed" w:eastAsia="Roboto Condensed" w:hAnsi="Roboto Condensed" w:cs="Roboto Condensed"/>
          <w:sz w:val="24"/>
          <w:szCs w:val="24"/>
          <w:lang w:eastAsia="tr-TR"/>
        </w:rPr>
        <w:t xml:space="preserve"> sesi çıkarması </w:t>
      </w:r>
      <w:r w:rsidR="008C6367" w:rsidRPr="006C31FD">
        <w:rPr>
          <w:rFonts w:ascii="Roboto Condensed" w:eastAsia="Roboto Condensed" w:hAnsi="Roboto Condensed" w:cs="Roboto Condensed"/>
          <w:sz w:val="24"/>
          <w:szCs w:val="24"/>
          <w:lang w:eastAsia="tr-TR"/>
        </w:rPr>
        <w:t xml:space="preserve">ve </w:t>
      </w:r>
      <w:r w:rsidRPr="006C31FD">
        <w:rPr>
          <w:rFonts w:ascii="Roboto Condensed" w:eastAsia="Roboto Condensed" w:hAnsi="Roboto Condensed" w:cs="Roboto Condensed"/>
          <w:sz w:val="24"/>
          <w:szCs w:val="24"/>
          <w:lang w:eastAsia="tr-TR"/>
        </w:rPr>
        <w:t xml:space="preserve">her turdan sonra da </w:t>
      </w:r>
      <w:r w:rsidR="008C6367" w:rsidRPr="006C31FD">
        <w:rPr>
          <w:rFonts w:ascii="Roboto Condensed" w:eastAsia="Roboto Condensed" w:hAnsi="Roboto Condensed" w:cs="Roboto Condensed"/>
          <w:sz w:val="24"/>
          <w:szCs w:val="24"/>
          <w:lang w:eastAsia="tr-TR"/>
        </w:rPr>
        <w:t>hub</w:t>
      </w:r>
      <w:r w:rsidR="00697DE0" w:rsidRPr="006C31FD">
        <w:rPr>
          <w:rFonts w:ascii="Roboto Condensed" w:eastAsia="Roboto Condensed" w:hAnsi="Roboto Condensed" w:cs="Roboto Condensed"/>
          <w:sz w:val="24"/>
          <w:szCs w:val="24"/>
          <w:lang w:eastAsia="tr-TR"/>
        </w:rPr>
        <w:t>’d</w:t>
      </w:r>
      <w:r w:rsidR="008C6367" w:rsidRPr="006C31FD">
        <w:rPr>
          <w:rFonts w:ascii="Roboto Condensed" w:eastAsia="Roboto Condensed" w:hAnsi="Roboto Condensed" w:cs="Roboto Condensed"/>
          <w:sz w:val="24"/>
          <w:szCs w:val="24"/>
          <w:lang w:eastAsia="tr-TR"/>
        </w:rPr>
        <w:t xml:space="preserve">an </w:t>
      </w:r>
      <w:r w:rsidRPr="006C31FD">
        <w:rPr>
          <w:rFonts w:ascii="Roboto Condensed" w:eastAsia="Roboto Condensed" w:hAnsi="Roboto Condensed" w:cs="Roboto Condensed"/>
          <w:sz w:val="24"/>
          <w:szCs w:val="24"/>
          <w:lang w:eastAsia="tr-TR"/>
        </w:rPr>
        <w:t xml:space="preserve">bip sesi çıkarması için gerekli kod bloğunun oluşturulması istenir. </w:t>
      </w:r>
      <w:r w:rsidR="00542826">
        <w:rPr>
          <w:rFonts w:ascii="Roboto Condensed" w:eastAsia="Roboto Condensed" w:hAnsi="Roboto Condensed" w:cs="Roboto Condensed"/>
          <w:sz w:val="24"/>
          <w:szCs w:val="24"/>
          <w:lang w:eastAsia="tr-TR"/>
        </w:rPr>
        <w:t>Resim 2</w:t>
      </w:r>
      <w:r w:rsidR="00697DE0" w:rsidRPr="006C31FD">
        <w:rPr>
          <w:rFonts w:ascii="Roboto Condensed" w:eastAsia="Roboto Condensed" w:hAnsi="Roboto Condensed" w:cs="Roboto Condensed"/>
          <w:sz w:val="24"/>
          <w:szCs w:val="24"/>
          <w:lang w:eastAsia="tr-TR"/>
        </w:rPr>
        <w:t>.</w:t>
      </w:r>
      <w:r w:rsidR="009D1149">
        <w:rPr>
          <w:rFonts w:ascii="Roboto Condensed" w:eastAsia="Roboto Condensed" w:hAnsi="Roboto Condensed" w:cs="Roboto Condensed"/>
          <w:sz w:val="24"/>
          <w:szCs w:val="24"/>
          <w:lang w:eastAsia="tr-TR"/>
        </w:rPr>
        <w:t>4</w:t>
      </w:r>
      <w:r w:rsidR="00697DE0" w:rsidRPr="006C31FD">
        <w:rPr>
          <w:rFonts w:ascii="Roboto Condensed" w:eastAsia="Roboto Condensed" w:hAnsi="Roboto Condensed" w:cs="Roboto Condensed"/>
          <w:sz w:val="24"/>
          <w:szCs w:val="24"/>
          <w:lang w:eastAsia="tr-TR"/>
        </w:rPr>
        <w:t>’</w:t>
      </w:r>
      <w:r w:rsidR="00C84352" w:rsidRPr="006C31FD">
        <w:rPr>
          <w:rFonts w:ascii="Roboto Condensed" w:eastAsia="Roboto Condensed" w:hAnsi="Roboto Condensed" w:cs="Roboto Condensed"/>
          <w:sz w:val="24"/>
          <w:szCs w:val="24"/>
          <w:lang w:eastAsia="tr-TR"/>
        </w:rPr>
        <w:t>t</w:t>
      </w:r>
      <w:r w:rsidR="00697DE0" w:rsidRPr="006C31FD">
        <w:rPr>
          <w:rFonts w:ascii="Roboto Condensed" w:eastAsia="Roboto Condensed" w:hAnsi="Roboto Condensed" w:cs="Roboto Condensed"/>
          <w:sz w:val="24"/>
          <w:szCs w:val="24"/>
          <w:lang w:eastAsia="tr-TR"/>
        </w:rPr>
        <w:t>eki gibi bir program akışı oluşturulabilir.</w:t>
      </w:r>
    </w:p>
    <w:p w14:paraId="53CD1E02" w14:textId="7AD5797F" w:rsidR="00EA3790" w:rsidRDefault="00EA3790" w:rsidP="005561D8">
      <w:pPr>
        <w:spacing w:after="0" w:line="240" w:lineRule="auto"/>
        <w:jc w:val="center"/>
        <w:rPr>
          <w:rFonts w:ascii="Roboto Condensed" w:hAnsi="Roboto Condensed"/>
          <w:sz w:val="24"/>
          <w:szCs w:val="24"/>
        </w:rPr>
      </w:pPr>
      <w:r>
        <w:rPr>
          <w:rFonts w:ascii="Roboto Condensed" w:hAnsi="Roboto Condensed"/>
          <w:noProof/>
          <w:sz w:val="24"/>
          <w:szCs w:val="24"/>
        </w:rPr>
        <w:drawing>
          <wp:inline distT="0" distB="0" distL="0" distR="0" wp14:anchorId="734C1C6D" wp14:editId="2E809438">
            <wp:extent cx="1612265" cy="3055150"/>
            <wp:effectExtent l="0" t="0" r="698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4913" cy="3060168"/>
                    </a:xfrm>
                    <a:prstGeom prst="rect">
                      <a:avLst/>
                    </a:prstGeom>
                    <a:noFill/>
                    <a:ln>
                      <a:noFill/>
                    </a:ln>
                  </pic:spPr>
                </pic:pic>
              </a:graphicData>
            </a:graphic>
          </wp:inline>
        </w:drawing>
      </w:r>
    </w:p>
    <w:p w14:paraId="07BB099B" w14:textId="20CB379C" w:rsidR="00FB51FC" w:rsidRPr="009404D0" w:rsidRDefault="00542826" w:rsidP="00EA3790">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EA3790" w:rsidRPr="009404D0">
        <w:rPr>
          <w:rFonts w:ascii="Roboto Condensed" w:hAnsi="Roboto Condensed"/>
          <w:color w:val="auto"/>
          <w:sz w:val="22"/>
          <w:szCs w:val="22"/>
        </w:rPr>
        <w:t>.</w:t>
      </w:r>
      <w:r w:rsidR="009D1149">
        <w:rPr>
          <w:rFonts w:ascii="Roboto Condensed" w:hAnsi="Roboto Condensed"/>
          <w:color w:val="auto"/>
          <w:sz w:val="22"/>
          <w:szCs w:val="22"/>
        </w:rPr>
        <w:t>4</w:t>
      </w:r>
      <w:r w:rsidR="00C84352" w:rsidRPr="009404D0">
        <w:rPr>
          <w:rFonts w:ascii="Roboto Condensed" w:hAnsi="Roboto Condensed"/>
          <w:color w:val="auto"/>
          <w:sz w:val="22"/>
          <w:szCs w:val="22"/>
        </w:rPr>
        <w:t xml:space="preserve"> İlerlerken Ses Çıkaran Robot</w:t>
      </w:r>
      <w:r w:rsidR="00AB2FB7" w:rsidRPr="009404D0">
        <w:rPr>
          <w:rFonts w:ascii="Roboto Condensed" w:hAnsi="Roboto Condensed"/>
          <w:color w:val="auto"/>
          <w:sz w:val="22"/>
          <w:szCs w:val="22"/>
        </w:rPr>
        <w:t xml:space="preserve"> Program </w:t>
      </w:r>
      <w:r w:rsidR="00CB1C76" w:rsidRPr="009404D0">
        <w:rPr>
          <w:rFonts w:ascii="Roboto Condensed" w:hAnsi="Roboto Condensed"/>
          <w:color w:val="auto"/>
          <w:sz w:val="22"/>
          <w:szCs w:val="22"/>
        </w:rPr>
        <w:t>Kodları</w:t>
      </w:r>
    </w:p>
    <w:p w14:paraId="076A475D" w14:textId="1D9FAD11" w:rsidR="00FB51FC" w:rsidRDefault="00FB51FC" w:rsidP="003F26D8">
      <w:pPr>
        <w:pStyle w:val="Balk3"/>
      </w:pPr>
      <w:r>
        <w:t>Uygula: Kare Çize Robot Aktivitesi</w:t>
      </w:r>
    </w:p>
    <w:p w14:paraId="1971AEB9" w14:textId="0EF72310" w:rsidR="00CB52BE" w:rsidRPr="006C31FD" w:rsidRDefault="00EA3790" w:rsidP="00EA3790">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 xml:space="preserve">Öğrencilerden robotun 20 cm’lik bir kare üzerinde ilerlemesi için bir program oluşturmaları istenir. Programı oluştururken </w:t>
      </w:r>
      <w:r w:rsidR="00665786" w:rsidRPr="00665786">
        <w:rPr>
          <w:rFonts w:ascii="Roboto Condensed" w:eastAsia="Roboto Condensed" w:hAnsi="Roboto Condensed" w:cs="Roboto Condensed"/>
          <w:i/>
          <w:iCs/>
          <w:sz w:val="24"/>
          <w:szCs w:val="24"/>
          <w:lang w:eastAsia="tr-TR"/>
        </w:rPr>
        <w:t>“döngüyü tekrarla”</w:t>
      </w:r>
      <w:r w:rsidRPr="006C31FD">
        <w:rPr>
          <w:rFonts w:ascii="Roboto Condensed" w:eastAsia="Roboto Condensed" w:hAnsi="Roboto Condensed" w:cs="Roboto Condensed"/>
          <w:sz w:val="24"/>
          <w:szCs w:val="24"/>
          <w:lang w:eastAsia="tr-TR"/>
        </w:rPr>
        <w:t xml:space="preserve"> bloğunu kullanmaları</w:t>
      </w:r>
      <w:r w:rsidR="00AC197F" w:rsidRPr="006C31FD">
        <w:rPr>
          <w:rFonts w:ascii="Roboto Condensed" w:eastAsia="Roboto Condensed" w:hAnsi="Roboto Condensed" w:cs="Roboto Condensed"/>
          <w:sz w:val="24"/>
          <w:szCs w:val="24"/>
          <w:lang w:eastAsia="tr-TR"/>
        </w:rPr>
        <w:t xml:space="preserve">nı, </w:t>
      </w:r>
      <w:r w:rsidRPr="006C31FD">
        <w:rPr>
          <w:rFonts w:ascii="Roboto Condensed" w:eastAsia="Roboto Condensed" w:hAnsi="Roboto Condensed" w:cs="Roboto Condensed"/>
          <w:sz w:val="24"/>
          <w:szCs w:val="24"/>
          <w:lang w:eastAsia="tr-TR"/>
        </w:rPr>
        <w:t>robotun düz ilerlerken</w:t>
      </w:r>
      <w:r w:rsidR="00AC197F" w:rsidRPr="006C31FD">
        <w:rPr>
          <w:rFonts w:ascii="Roboto Condensed" w:eastAsia="Roboto Condensed" w:hAnsi="Roboto Condensed" w:cs="Roboto Condensed"/>
          <w:sz w:val="24"/>
          <w:szCs w:val="24"/>
          <w:lang w:eastAsia="tr-TR"/>
        </w:rPr>
        <w:t xml:space="preserve"> hub</w:t>
      </w:r>
      <w:r w:rsidR="00CA3D50" w:rsidRPr="006C31FD">
        <w:rPr>
          <w:rFonts w:ascii="Roboto Condensed" w:eastAsia="Roboto Condensed" w:hAnsi="Roboto Condensed" w:cs="Roboto Condensed"/>
          <w:sz w:val="24"/>
          <w:szCs w:val="24"/>
          <w:lang w:eastAsia="tr-TR"/>
        </w:rPr>
        <w:t>’</w:t>
      </w:r>
      <w:r w:rsidR="00AC197F" w:rsidRPr="006C31FD">
        <w:rPr>
          <w:rFonts w:ascii="Roboto Condensed" w:eastAsia="Roboto Condensed" w:hAnsi="Roboto Condensed" w:cs="Roboto Condensed"/>
          <w:sz w:val="24"/>
          <w:szCs w:val="24"/>
          <w:lang w:eastAsia="tr-TR"/>
        </w:rPr>
        <w:t xml:space="preserve">ın ilerleme </w:t>
      </w:r>
      <w:r w:rsidRPr="006C31FD">
        <w:rPr>
          <w:rFonts w:ascii="Roboto Condensed" w:eastAsia="Roboto Condensed" w:hAnsi="Roboto Condensed" w:cs="Roboto Condensed"/>
          <w:sz w:val="24"/>
          <w:szCs w:val="24"/>
          <w:lang w:eastAsia="tr-TR"/>
        </w:rPr>
        <w:t>yönünde ok işare</w:t>
      </w:r>
      <w:r w:rsidR="00AC197F" w:rsidRPr="006C31FD">
        <w:rPr>
          <w:rFonts w:ascii="Roboto Condensed" w:eastAsia="Roboto Condensed" w:hAnsi="Roboto Condensed" w:cs="Roboto Condensed"/>
          <w:sz w:val="24"/>
          <w:szCs w:val="24"/>
          <w:lang w:eastAsia="tr-TR"/>
        </w:rPr>
        <w:t>ti göstermesini, robot dön</w:t>
      </w:r>
      <w:r w:rsidR="005206B5" w:rsidRPr="006C31FD">
        <w:rPr>
          <w:rFonts w:ascii="Roboto Condensed" w:eastAsia="Roboto Condensed" w:hAnsi="Roboto Condensed" w:cs="Roboto Condensed"/>
          <w:sz w:val="24"/>
          <w:szCs w:val="24"/>
          <w:lang w:eastAsia="tr-TR"/>
        </w:rPr>
        <w:t xml:space="preserve">erken </w:t>
      </w:r>
      <w:r w:rsidR="00AC197F" w:rsidRPr="006C31FD">
        <w:rPr>
          <w:rFonts w:ascii="Roboto Condensed" w:eastAsia="Roboto Condensed" w:hAnsi="Roboto Condensed" w:cs="Roboto Condensed"/>
          <w:sz w:val="24"/>
          <w:szCs w:val="24"/>
          <w:lang w:eastAsia="tr-TR"/>
        </w:rPr>
        <w:t xml:space="preserve">bip sesi çıkarmasını ve dönerken döndüğü yönde hub ekranında ok işareti göstermesini sağlamaları istenir. </w:t>
      </w:r>
      <w:r w:rsidRPr="006C31FD">
        <w:rPr>
          <w:rFonts w:ascii="Roboto Condensed" w:eastAsia="Roboto Condensed" w:hAnsi="Roboto Condensed" w:cs="Roboto Condensed"/>
          <w:sz w:val="24"/>
          <w:szCs w:val="24"/>
          <w:lang w:eastAsia="tr-TR"/>
        </w:rPr>
        <w:t>(Öğrenciler robotun 20 cm ilerleyebilmesi ve sağa veya sola dönebilmesi için gerekli bilgileri önceki derste öğrenmişlerdir</w:t>
      </w:r>
      <w:r w:rsidR="00CA3D50" w:rsidRPr="006C31FD">
        <w:rPr>
          <w:rFonts w:ascii="Roboto Condensed" w:eastAsia="Roboto Condensed" w:hAnsi="Roboto Condensed" w:cs="Roboto Condensed"/>
          <w:sz w:val="24"/>
          <w:szCs w:val="24"/>
          <w:lang w:eastAsia="tr-TR"/>
        </w:rPr>
        <w:t>.</w:t>
      </w:r>
      <w:r w:rsidRPr="006C31FD">
        <w:rPr>
          <w:rFonts w:ascii="Roboto Condensed" w:eastAsia="Roboto Condensed" w:hAnsi="Roboto Condensed" w:cs="Roboto Condensed"/>
          <w:sz w:val="24"/>
          <w:szCs w:val="24"/>
          <w:lang w:eastAsia="tr-TR"/>
        </w:rPr>
        <w:t xml:space="preserve">) </w:t>
      </w:r>
      <w:r w:rsidR="00AB2FB7" w:rsidRPr="006C31FD">
        <w:rPr>
          <w:rFonts w:ascii="Roboto Condensed" w:eastAsia="Roboto Condensed" w:hAnsi="Roboto Condensed" w:cs="Roboto Condensed"/>
          <w:sz w:val="24"/>
          <w:szCs w:val="24"/>
          <w:lang w:eastAsia="tr-TR"/>
        </w:rPr>
        <w:t>Rehber öğretmen, ö</w:t>
      </w:r>
      <w:r w:rsidR="00AC197F" w:rsidRPr="006C31FD">
        <w:rPr>
          <w:rFonts w:ascii="Roboto Condensed" w:eastAsia="Roboto Condensed" w:hAnsi="Roboto Condensed" w:cs="Roboto Condensed"/>
          <w:sz w:val="24"/>
          <w:szCs w:val="24"/>
          <w:lang w:eastAsia="tr-TR"/>
        </w:rPr>
        <w:t xml:space="preserve">ğrencilere uygulamanın sonunda başladığı yere en yakın şekilde </w:t>
      </w:r>
      <w:r w:rsidR="00CB52BE" w:rsidRPr="006C31FD">
        <w:rPr>
          <w:rFonts w:ascii="Roboto Condensed" w:eastAsia="Roboto Condensed" w:hAnsi="Roboto Condensed" w:cs="Roboto Condensed"/>
          <w:sz w:val="24"/>
          <w:szCs w:val="24"/>
          <w:lang w:eastAsia="tr-TR"/>
        </w:rPr>
        <w:t>karesini bitiren robot</w:t>
      </w:r>
      <w:r w:rsidR="00CA3D50" w:rsidRPr="006C31FD">
        <w:rPr>
          <w:rFonts w:ascii="Roboto Condensed" w:eastAsia="Roboto Condensed" w:hAnsi="Roboto Condensed" w:cs="Roboto Condensed"/>
          <w:sz w:val="24"/>
          <w:szCs w:val="24"/>
          <w:lang w:eastAsia="tr-TR"/>
        </w:rPr>
        <w:t>un</w:t>
      </w:r>
      <w:r w:rsidR="00CB52BE" w:rsidRPr="006C31FD">
        <w:rPr>
          <w:rFonts w:ascii="Roboto Condensed" w:eastAsia="Roboto Condensed" w:hAnsi="Roboto Condensed" w:cs="Roboto Condensed"/>
          <w:sz w:val="24"/>
          <w:szCs w:val="24"/>
          <w:lang w:eastAsia="tr-TR"/>
        </w:rPr>
        <w:t xml:space="preserve"> oyunu </w:t>
      </w:r>
      <w:r w:rsidR="00CA3D50" w:rsidRPr="006C31FD">
        <w:rPr>
          <w:rFonts w:ascii="Roboto Condensed" w:eastAsia="Roboto Condensed" w:hAnsi="Roboto Condensed" w:cs="Roboto Condensed"/>
          <w:sz w:val="24"/>
          <w:szCs w:val="24"/>
          <w:lang w:eastAsia="tr-TR"/>
        </w:rPr>
        <w:t>kazanacağı</w:t>
      </w:r>
      <w:r w:rsidR="00CB52BE" w:rsidRPr="006C31FD">
        <w:rPr>
          <w:rFonts w:ascii="Roboto Condensed" w:eastAsia="Roboto Condensed" w:hAnsi="Roboto Condensed" w:cs="Roboto Condensed"/>
          <w:sz w:val="24"/>
          <w:szCs w:val="24"/>
          <w:lang w:eastAsia="tr-TR"/>
        </w:rPr>
        <w:t xml:space="preserve"> </w:t>
      </w:r>
      <w:r w:rsidR="00AB2FB7" w:rsidRPr="006C31FD">
        <w:rPr>
          <w:rFonts w:ascii="Roboto Condensed" w:eastAsia="Roboto Condensed" w:hAnsi="Roboto Condensed" w:cs="Roboto Condensed"/>
          <w:sz w:val="24"/>
          <w:szCs w:val="24"/>
          <w:lang w:eastAsia="tr-TR"/>
        </w:rPr>
        <w:t xml:space="preserve">bir aktivite yapacaklarını </w:t>
      </w:r>
      <w:r w:rsidR="00CB52BE" w:rsidRPr="006C31FD">
        <w:rPr>
          <w:rFonts w:ascii="Roboto Condensed" w:eastAsia="Roboto Condensed" w:hAnsi="Roboto Condensed" w:cs="Roboto Condensed"/>
          <w:sz w:val="24"/>
          <w:szCs w:val="24"/>
          <w:lang w:eastAsia="tr-TR"/>
        </w:rPr>
        <w:t xml:space="preserve">belirtilir. </w:t>
      </w:r>
      <w:r w:rsidR="00AC197F" w:rsidRPr="006C31FD">
        <w:rPr>
          <w:rFonts w:ascii="Roboto Condensed" w:eastAsia="Roboto Condensed" w:hAnsi="Roboto Condensed" w:cs="Roboto Condensed"/>
          <w:sz w:val="24"/>
          <w:szCs w:val="24"/>
          <w:lang w:eastAsia="tr-TR"/>
        </w:rPr>
        <w:t>Bütün öğrenciler programlarını tamamladıktan sonra</w:t>
      </w:r>
      <w:r w:rsidR="00AB2FB7" w:rsidRPr="006C31FD">
        <w:rPr>
          <w:rFonts w:ascii="Roboto Condensed" w:eastAsia="Roboto Condensed" w:hAnsi="Roboto Condensed" w:cs="Roboto Condensed"/>
          <w:sz w:val="24"/>
          <w:szCs w:val="24"/>
          <w:lang w:eastAsia="tr-TR"/>
        </w:rPr>
        <w:t xml:space="preserve"> aktiviteye başlanır. Aktiviteye başlamadan önce r</w:t>
      </w:r>
      <w:r w:rsidR="00AC197F" w:rsidRPr="006C31FD">
        <w:rPr>
          <w:rFonts w:ascii="Roboto Condensed" w:eastAsia="Roboto Condensed" w:hAnsi="Roboto Condensed" w:cs="Roboto Condensed"/>
          <w:sz w:val="24"/>
          <w:szCs w:val="24"/>
          <w:lang w:eastAsia="tr-TR"/>
        </w:rPr>
        <w:t>obotun yerdeki teker izleri</w:t>
      </w:r>
      <w:r w:rsidR="00AB2FB7" w:rsidRPr="006C31FD">
        <w:rPr>
          <w:rFonts w:ascii="Roboto Condensed" w:eastAsia="Roboto Condensed" w:hAnsi="Roboto Condensed" w:cs="Roboto Condensed"/>
          <w:sz w:val="24"/>
          <w:szCs w:val="24"/>
          <w:lang w:eastAsia="tr-TR"/>
        </w:rPr>
        <w:t xml:space="preserve"> başlangıç çizgisi olarak</w:t>
      </w:r>
      <w:r w:rsidR="00CB52BE" w:rsidRPr="006C31FD">
        <w:rPr>
          <w:rFonts w:ascii="Roboto Condensed" w:eastAsia="Roboto Condensed" w:hAnsi="Roboto Condensed" w:cs="Roboto Condensed"/>
          <w:sz w:val="24"/>
          <w:szCs w:val="24"/>
          <w:lang w:eastAsia="tr-TR"/>
        </w:rPr>
        <w:t xml:space="preserve"> </w:t>
      </w:r>
      <w:r w:rsidR="00AC197F" w:rsidRPr="006C31FD">
        <w:rPr>
          <w:rFonts w:ascii="Roboto Condensed" w:eastAsia="Roboto Condensed" w:hAnsi="Roboto Condensed" w:cs="Roboto Condensed"/>
          <w:sz w:val="24"/>
          <w:szCs w:val="24"/>
          <w:lang w:eastAsia="tr-TR"/>
        </w:rPr>
        <w:t>çizil</w:t>
      </w:r>
      <w:r w:rsidR="00AB2FB7" w:rsidRPr="006C31FD">
        <w:rPr>
          <w:rFonts w:ascii="Roboto Condensed" w:eastAsia="Roboto Condensed" w:hAnsi="Roboto Condensed" w:cs="Roboto Condensed"/>
          <w:sz w:val="24"/>
          <w:szCs w:val="24"/>
          <w:lang w:eastAsia="tr-TR"/>
        </w:rPr>
        <w:t>i</w:t>
      </w:r>
      <w:r w:rsidR="00AC197F" w:rsidRPr="006C31FD">
        <w:rPr>
          <w:rFonts w:ascii="Roboto Condensed" w:eastAsia="Roboto Condensed" w:hAnsi="Roboto Condensed" w:cs="Roboto Condensed"/>
          <w:sz w:val="24"/>
          <w:szCs w:val="24"/>
          <w:lang w:eastAsia="tr-TR"/>
        </w:rPr>
        <w:t>r</w:t>
      </w:r>
      <w:r w:rsidR="00AB2FB7" w:rsidRPr="006C31FD">
        <w:rPr>
          <w:rFonts w:ascii="Roboto Condensed" w:eastAsia="Roboto Condensed" w:hAnsi="Roboto Condensed" w:cs="Roboto Condensed"/>
          <w:sz w:val="24"/>
          <w:szCs w:val="24"/>
          <w:lang w:eastAsia="tr-TR"/>
        </w:rPr>
        <w:t>. Daha sonra sırayla b</w:t>
      </w:r>
      <w:r w:rsidR="00CB52BE" w:rsidRPr="006C31FD">
        <w:rPr>
          <w:rFonts w:ascii="Roboto Condensed" w:eastAsia="Roboto Condensed" w:hAnsi="Roboto Condensed" w:cs="Roboto Condensed"/>
          <w:sz w:val="24"/>
          <w:szCs w:val="24"/>
          <w:lang w:eastAsia="tr-TR"/>
        </w:rPr>
        <w:t xml:space="preserve">ütün grupların robotlarının kareyi tamamlaması </w:t>
      </w:r>
      <w:r w:rsidR="00AB2FB7" w:rsidRPr="006C31FD">
        <w:rPr>
          <w:rFonts w:ascii="Roboto Condensed" w:eastAsia="Roboto Condensed" w:hAnsi="Roboto Condensed" w:cs="Roboto Condensed"/>
          <w:sz w:val="24"/>
          <w:szCs w:val="24"/>
          <w:lang w:eastAsia="tr-TR"/>
        </w:rPr>
        <w:t xml:space="preserve">aktivitesini </w:t>
      </w:r>
      <w:r w:rsidR="00CB52BE" w:rsidRPr="006C31FD">
        <w:rPr>
          <w:rFonts w:ascii="Roboto Condensed" w:eastAsia="Roboto Condensed" w:hAnsi="Roboto Condensed" w:cs="Roboto Condensed"/>
          <w:sz w:val="24"/>
          <w:szCs w:val="24"/>
          <w:lang w:eastAsia="tr-TR"/>
        </w:rPr>
        <w:t>yapma</w:t>
      </w:r>
      <w:r w:rsidR="00AB2FB7" w:rsidRPr="006C31FD">
        <w:rPr>
          <w:rFonts w:ascii="Roboto Condensed" w:eastAsia="Roboto Condensed" w:hAnsi="Roboto Condensed" w:cs="Roboto Condensed"/>
          <w:sz w:val="24"/>
          <w:szCs w:val="24"/>
          <w:lang w:eastAsia="tr-TR"/>
        </w:rPr>
        <w:t>ları</w:t>
      </w:r>
      <w:r w:rsidR="00CB52BE" w:rsidRPr="006C31FD">
        <w:rPr>
          <w:rFonts w:ascii="Roboto Condensed" w:eastAsia="Roboto Condensed" w:hAnsi="Roboto Condensed" w:cs="Roboto Condensed"/>
          <w:sz w:val="24"/>
          <w:szCs w:val="24"/>
          <w:lang w:eastAsia="tr-TR"/>
        </w:rPr>
        <w:t xml:space="preserve"> istenir. </w:t>
      </w:r>
      <w:r w:rsidR="0001255C" w:rsidRPr="006C31FD">
        <w:rPr>
          <w:rFonts w:ascii="Roboto Condensed" w:eastAsia="Roboto Condensed" w:hAnsi="Roboto Condensed" w:cs="Roboto Condensed"/>
          <w:sz w:val="24"/>
          <w:szCs w:val="24"/>
          <w:lang w:eastAsia="tr-TR"/>
        </w:rPr>
        <w:t>Yarışmayı k</w:t>
      </w:r>
      <w:r w:rsidR="00EC295A" w:rsidRPr="006C31FD">
        <w:rPr>
          <w:rFonts w:ascii="Roboto Condensed" w:eastAsia="Roboto Condensed" w:hAnsi="Roboto Condensed" w:cs="Roboto Condensed"/>
          <w:sz w:val="24"/>
          <w:szCs w:val="24"/>
          <w:lang w:eastAsia="tr-TR"/>
        </w:rPr>
        <w:t xml:space="preserve">azanın </w:t>
      </w:r>
      <w:r w:rsidR="0001255C" w:rsidRPr="006C31FD">
        <w:rPr>
          <w:rFonts w:ascii="Roboto Condensed" w:eastAsia="Roboto Condensed" w:hAnsi="Roboto Condensed" w:cs="Roboto Condensed"/>
          <w:sz w:val="24"/>
          <w:szCs w:val="24"/>
          <w:lang w:eastAsia="tr-TR"/>
        </w:rPr>
        <w:t xml:space="preserve">robotun </w:t>
      </w:r>
      <w:r w:rsidR="00EC295A" w:rsidRPr="006C31FD">
        <w:rPr>
          <w:rFonts w:ascii="Roboto Condensed" w:eastAsia="Roboto Condensed" w:hAnsi="Roboto Condensed" w:cs="Roboto Condensed"/>
          <w:sz w:val="24"/>
          <w:szCs w:val="24"/>
          <w:lang w:eastAsia="tr-TR"/>
        </w:rPr>
        <w:t>belirlenmesi için h</w:t>
      </w:r>
      <w:r w:rsidR="00CB52BE" w:rsidRPr="006C31FD">
        <w:rPr>
          <w:rFonts w:ascii="Roboto Condensed" w:eastAsia="Roboto Condensed" w:hAnsi="Roboto Condensed" w:cs="Roboto Condensed"/>
          <w:sz w:val="24"/>
          <w:szCs w:val="24"/>
          <w:lang w:eastAsia="tr-TR"/>
        </w:rPr>
        <w:t>er grubun kare işlemini tamamladıktan sonra başlangıç çizgisine mesafeleri ölçülür ve not alınır.</w:t>
      </w:r>
      <w:r w:rsidR="00CA3D50" w:rsidRPr="006C31FD">
        <w:rPr>
          <w:rFonts w:ascii="Roboto Condensed" w:eastAsia="Roboto Condensed" w:hAnsi="Roboto Condensed" w:cs="Roboto Condensed"/>
          <w:sz w:val="24"/>
          <w:szCs w:val="24"/>
          <w:lang w:eastAsia="tr-TR"/>
        </w:rPr>
        <w:t xml:space="preserve"> (Örnek çözümde verilen </w:t>
      </w:r>
      <w:r w:rsidR="00665786" w:rsidRPr="00665786">
        <w:rPr>
          <w:rFonts w:ascii="Roboto Condensed" w:eastAsia="Roboto Condensed" w:hAnsi="Roboto Condensed" w:cs="Roboto Condensed"/>
          <w:i/>
          <w:iCs/>
          <w:sz w:val="24"/>
          <w:szCs w:val="24"/>
          <w:lang w:eastAsia="tr-TR"/>
        </w:rPr>
        <w:t>“belirli süreyle hareket ettir”</w:t>
      </w:r>
      <w:r w:rsidR="00665786" w:rsidRPr="006C31FD">
        <w:rPr>
          <w:rFonts w:ascii="Roboto Condensed" w:eastAsia="Roboto Condensed" w:hAnsi="Roboto Condensed" w:cs="Roboto Condensed"/>
          <w:sz w:val="24"/>
          <w:szCs w:val="24"/>
          <w:lang w:eastAsia="tr-TR"/>
        </w:rPr>
        <w:t xml:space="preserve"> </w:t>
      </w:r>
      <w:r w:rsidR="00CA3D50" w:rsidRPr="006C31FD">
        <w:rPr>
          <w:rFonts w:ascii="Roboto Condensed" w:eastAsia="Roboto Condensed" w:hAnsi="Roboto Condensed" w:cs="Roboto Condensed"/>
          <w:sz w:val="24"/>
          <w:szCs w:val="24"/>
          <w:lang w:eastAsia="tr-TR"/>
        </w:rPr>
        <w:t>bloğundaki mesafe değerinin, robotun hareket ettiği zemindeki materyal, pil durumu, çözümde kullanılan bloklar gibi çeşitli nedenlerden dolayı farklılık gösterebileceği öğrencilere hatırlatılır.)</w:t>
      </w:r>
    </w:p>
    <w:p w14:paraId="1F8F776C" w14:textId="59554CA3" w:rsidR="00AC197F" w:rsidRDefault="00CA3D50" w:rsidP="00CA3D50">
      <w:pPr>
        <w:tabs>
          <w:tab w:val="left" w:pos="2295"/>
        </w:tabs>
        <w:rPr>
          <w:rFonts w:ascii="Roboto Condensed" w:hAnsi="Roboto Condensed"/>
          <w:sz w:val="24"/>
          <w:szCs w:val="24"/>
        </w:rPr>
      </w:pPr>
      <w:r>
        <w:rPr>
          <w:rFonts w:ascii="Roboto Condensed" w:hAnsi="Roboto Condensed"/>
          <w:sz w:val="24"/>
          <w:szCs w:val="24"/>
        </w:rPr>
        <w:tab/>
      </w:r>
      <w:r w:rsidR="00EC295A">
        <w:rPr>
          <w:rFonts w:ascii="Roboto Condensed" w:hAnsi="Roboto Condensed"/>
          <w:noProof/>
          <w:sz w:val="24"/>
          <w:szCs w:val="24"/>
        </w:rPr>
        <w:drawing>
          <wp:inline distT="0" distB="0" distL="0" distR="0" wp14:anchorId="15EA3E5D" wp14:editId="2BF4051C">
            <wp:extent cx="1990725" cy="2953747"/>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8410" cy="2965149"/>
                    </a:xfrm>
                    <a:prstGeom prst="rect">
                      <a:avLst/>
                    </a:prstGeom>
                    <a:noFill/>
                    <a:ln>
                      <a:noFill/>
                    </a:ln>
                  </pic:spPr>
                </pic:pic>
              </a:graphicData>
            </a:graphic>
          </wp:inline>
        </w:drawing>
      </w:r>
    </w:p>
    <w:p w14:paraId="0E3614F6" w14:textId="248DDC9D" w:rsidR="00E6537F" w:rsidRPr="009404D0" w:rsidRDefault="00542826" w:rsidP="00E6537F">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EC295A" w:rsidRPr="009404D0">
        <w:rPr>
          <w:rFonts w:ascii="Roboto Condensed" w:hAnsi="Roboto Condensed"/>
          <w:color w:val="auto"/>
          <w:sz w:val="22"/>
          <w:szCs w:val="22"/>
        </w:rPr>
        <w:t>.</w:t>
      </w:r>
      <w:r w:rsidR="009D1149">
        <w:rPr>
          <w:rFonts w:ascii="Roboto Condensed" w:hAnsi="Roboto Condensed"/>
          <w:color w:val="auto"/>
          <w:sz w:val="22"/>
          <w:szCs w:val="22"/>
        </w:rPr>
        <w:t>5</w:t>
      </w:r>
      <w:r w:rsidR="00EC295A" w:rsidRPr="009404D0">
        <w:rPr>
          <w:rFonts w:ascii="Roboto Condensed" w:hAnsi="Roboto Condensed"/>
          <w:color w:val="auto"/>
          <w:sz w:val="22"/>
          <w:szCs w:val="22"/>
        </w:rPr>
        <w:t xml:space="preserve"> </w:t>
      </w:r>
      <w:r w:rsidR="00AB2FB7" w:rsidRPr="009404D0">
        <w:rPr>
          <w:rFonts w:ascii="Roboto Condensed" w:hAnsi="Roboto Condensed"/>
          <w:color w:val="auto"/>
          <w:sz w:val="22"/>
          <w:szCs w:val="22"/>
        </w:rPr>
        <w:t xml:space="preserve">Kare Çizen Robot Program </w:t>
      </w:r>
      <w:r w:rsidR="00CB1C76" w:rsidRPr="009404D0">
        <w:rPr>
          <w:rFonts w:ascii="Roboto Condensed" w:hAnsi="Roboto Condensed"/>
          <w:color w:val="auto"/>
          <w:sz w:val="22"/>
          <w:szCs w:val="22"/>
        </w:rPr>
        <w:t>Kodları</w:t>
      </w:r>
    </w:p>
    <w:p w14:paraId="799FE497" w14:textId="530510EB" w:rsidR="00E6537F" w:rsidRPr="00806347" w:rsidRDefault="00E6537F" w:rsidP="00E6537F">
      <w:pPr>
        <w:pStyle w:val="Balk2"/>
      </w:pPr>
      <w:r w:rsidRPr="004321BB">
        <w:t>MESAFE SENSÖRÜ</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6537F" w14:paraId="65716174" w14:textId="77777777" w:rsidTr="00977CC3">
        <w:tc>
          <w:tcPr>
            <w:tcW w:w="9016" w:type="dxa"/>
            <w:shd w:val="clear" w:color="auto" w:fill="A8D08D" w:themeFill="accent6" w:themeFillTint="99"/>
            <w:tcMar>
              <w:top w:w="28" w:type="dxa"/>
              <w:left w:w="85" w:type="dxa"/>
              <w:bottom w:w="28" w:type="dxa"/>
              <w:right w:w="85" w:type="dxa"/>
            </w:tcMar>
          </w:tcPr>
          <w:p w14:paraId="06116C38" w14:textId="77777777" w:rsidR="00E6537F" w:rsidRPr="003D0F23" w:rsidRDefault="00E6537F" w:rsidP="00977CC3">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Mesafe Sensörü</w:t>
            </w:r>
          </w:p>
        </w:tc>
      </w:tr>
      <w:tr w:rsidR="00E6537F" w14:paraId="6B91C4C9" w14:textId="77777777" w:rsidTr="00977CC3">
        <w:tc>
          <w:tcPr>
            <w:tcW w:w="9016" w:type="dxa"/>
            <w:shd w:val="clear" w:color="auto" w:fill="E2EFD9" w:themeFill="accent6" w:themeFillTint="33"/>
            <w:tcMar>
              <w:top w:w="28" w:type="dxa"/>
              <w:left w:w="142" w:type="dxa"/>
              <w:bottom w:w="28" w:type="dxa"/>
              <w:right w:w="142" w:type="dxa"/>
            </w:tcMar>
          </w:tcPr>
          <w:p w14:paraId="477316D5" w14:textId="7AA46B49" w:rsidR="00DA2A1E" w:rsidRDefault="00DA2A1E" w:rsidP="00DA2A1E">
            <w:pPr>
              <w:jc w:val="both"/>
              <w:rPr>
                <w:rFonts w:ascii="Roboto Condensed" w:hAnsi="Roboto Condensed"/>
                <w:i/>
                <w:sz w:val="24"/>
                <w:szCs w:val="24"/>
              </w:rPr>
            </w:pPr>
            <w:r w:rsidRPr="004321BB">
              <w:rPr>
                <w:rFonts w:ascii="Roboto Condensed" w:hAnsi="Roboto Condensed"/>
                <w:i/>
                <w:sz w:val="24"/>
                <w:szCs w:val="24"/>
              </w:rPr>
              <w:t xml:space="preserve"> Mesafe sensörü (</w:t>
            </w:r>
            <w:r>
              <w:rPr>
                <w:rFonts w:ascii="Roboto Condensed" w:hAnsi="Roboto Condensed"/>
                <w:i/>
                <w:sz w:val="24"/>
                <w:szCs w:val="24"/>
              </w:rPr>
              <w:t>distance</w:t>
            </w:r>
            <w:r w:rsidRPr="004321BB">
              <w:rPr>
                <w:rFonts w:ascii="Roboto Condensed" w:hAnsi="Roboto Condensed"/>
                <w:i/>
                <w:sz w:val="24"/>
                <w:szCs w:val="24"/>
              </w:rPr>
              <w:t xml:space="preserve"> sensor) ileriye doğru yüksek frekanslı ses dalgaları gönderir ancak bunlar insanlar tarafından duyulamaz. Karşıda bulunan nesneye çarpan ses dalgaları yansıyarak geri döner ve mesafe sensörü tarafından geri alınır. Ses dalgasını gönderme ve alma arasında geçen süre kullanılarak mesafe sensörünün karşıdaki nesneye uzaklığı hesaplanır. </w:t>
            </w:r>
            <w:r>
              <w:rPr>
                <w:rFonts w:ascii="Roboto Condensed" w:hAnsi="Roboto Condensed"/>
                <w:i/>
                <w:sz w:val="24"/>
                <w:szCs w:val="24"/>
              </w:rPr>
              <w:t>Mesafe sensörünün üzerinde 4 adet ışıklı bölüm bulunur ve bunlar programlanabilir. M</w:t>
            </w:r>
            <w:r w:rsidRPr="004321BB">
              <w:rPr>
                <w:rFonts w:ascii="Roboto Condensed" w:hAnsi="Roboto Condensed"/>
                <w:i/>
                <w:sz w:val="24"/>
                <w:szCs w:val="24"/>
              </w:rPr>
              <w:t>esafe sensörü</w:t>
            </w:r>
            <w:r>
              <w:rPr>
                <w:rFonts w:ascii="Roboto Condensed" w:hAnsi="Roboto Condensed"/>
                <w:i/>
                <w:sz w:val="24"/>
                <w:szCs w:val="24"/>
              </w:rPr>
              <w:t xml:space="preserve">nün algılama aralığı yaklaşık 0-200 cm’dir, </w:t>
            </w:r>
            <w:r w:rsidRPr="004321BB">
              <w:rPr>
                <w:rFonts w:ascii="Roboto Condensed" w:hAnsi="Roboto Condensed"/>
                <w:i/>
                <w:sz w:val="24"/>
                <w:szCs w:val="24"/>
              </w:rPr>
              <w:t xml:space="preserve">daha uzaktaki cisimleri algılayamaz. Ayrıca, mesafe sensörüyle </w:t>
            </w:r>
            <w:r>
              <w:rPr>
                <w:rFonts w:ascii="Roboto Condensed" w:hAnsi="Roboto Condensed"/>
                <w:i/>
                <w:sz w:val="24"/>
                <w:szCs w:val="24"/>
              </w:rPr>
              <w:t xml:space="preserve">yüzde, </w:t>
            </w:r>
            <w:r w:rsidRPr="004321BB">
              <w:rPr>
                <w:rFonts w:ascii="Roboto Condensed" w:hAnsi="Roboto Condensed"/>
                <w:i/>
                <w:sz w:val="24"/>
                <w:szCs w:val="24"/>
              </w:rPr>
              <w:t>santimetre veya inç cinsinden uzaklık işlemleri yapılabilir.</w:t>
            </w:r>
          </w:p>
          <w:p w14:paraId="253FCAA3" w14:textId="77777777" w:rsidR="00DA2A1E" w:rsidRDefault="00DA2A1E" w:rsidP="00DA2A1E">
            <w:pPr>
              <w:jc w:val="both"/>
              <w:rPr>
                <w:rFonts w:ascii="Roboto Condensed" w:hAnsi="Roboto Condensed"/>
                <w:i/>
                <w:sz w:val="24"/>
                <w:szCs w:val="24"/>
              </w:rPr>
            </w:pPr>
          </w:p>
          <w:p w14:paraId="1B4DA037" w14:textId="77777777" w:rsidR="00DA2A1E" w:rsidRDefault="00DA2A1E" w:rsidP="00DA2A1E">
            <w:pPr>
              <w:jc w:val="center"/>
            </w:pPr>
            <w:r>
              <w:rPr>
                <w:noProof/>
                <w:lang w:eastAsia="tr-TR"/>
              </w:rPr>
              <w:drawing>
                <wp:inline distT="0" distB="0" distL="0" distR="0" wp14:anchorId="04650D11" wp14:editId="33B2F176">
                  <wp:extent cx="3743778" cy="2072640"/>
                  <wp:effectExtent l="0" t="0" r="9525" b="3810"/>
                  <wp:docPr id="3" name="Resim 5" descr="projektör, elektronik eşyalar, kamera,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projektör, elektronik eşyalar, kamera, iç mekan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5652" cy="2079214"/>
                          </a:xfrm>
                          <a:prstGeom prst="rect">
                            <a:avLst/>
                          </a:prstGeom>
                        </pic:spPr>
                      </pic:pic>
                    </a:graphicData>
                  </a:graphic>
                </wp:inline>
              </w:drawing>
            </w:r>
          </w:p>
          <w:p w14:paraId="0C081F06" w14:textId="77777777" w:rsidR="00DA2A1E" w:rsidRDefault="00DA2A1E" w:rsidP="00DA2A1E">
            <w:pPr>
              <w:jc w:val="both"/>
              <w:rPr>
                <w:rFonts w:ascii="Roboto Condensed" w:hAnsi="Roboto Condensed"/>
                <w:i/>
                <w:sz w:val="24"/>
                <w:szCs w:val="24"/>
              </w:rPr>
            </w:pPr>
          </w:p>
          <w:p w14:paraId="2E9ACFC5" w14:textId="77777777" w:rsidR="00DA2A1E" w:rsidRDefault="00DA2A1E" w:rsidP="00DA2A1E">
            <w:pPr>
              <w:jc w:val="both"/>
              <w:rPr>
                <w:rFonts w:ascii="Roboto Condensed" w:hAnsi="Roboto Condensed"/>
                <w:i/>
                <w:sz w:val="24"/>
                <w:szCs w:val="24"/>
              </w:rPr>
            </w:pPr>
            <w:r>
              <w:rPr>
                <w:rFonts w:ascii="Roboto Condensed" w:hAnsi="Roboto Condensed"/>
                <w:i/>
                <w:sz w:val="24"/>
                <w:szCs w:val="24"/>
              </w:rPr>
              <w:t xml:space="preserve">Bu hafta etkinliklerde kullanılacak mesafe sensörü ile ilgili sözcük blokları ve açıklamaları aşağıda verilmiştir. </w:t>
            </w:r>
          </w:p>
          <w:p w14:paraId="042180F3" w14:textId="77777777" w:rsidR="00DA2A1E" w:rsidRDefault="00DA2A1E" w:rsidP="00DA2A1E">
            <w:pPr>
              <w:jc w:val="both"/>
              <w:rPr>
                <w:rFonts w:ascii="Roboto Condensed" w:hAnsi="Roboto Condensed"/>
                <w:i/>
                <w:sz w:val="24"/>
                <w:szCs w:val="24"/>
              </w:rPr>
            </w:pPr>
          </w:p>
          <w:p w14:paraId="145CAF97" w14:textId="77777777" w:rsidR="00DA2A1E" w:rsidRPr="00411630" w:rsidRDefault="00DA2A1E" w:rsidP="00DA2A1E">
            <w:pPr>
              <w:jc w:val="both"/>
              <w:rPr>
                <w:rFonts w:ascii="Roboto Condensed" w:hAnsi="Roboto Condensed"/>
                <w:b/>
                <w:bCs/>
                <w:i/>
                <w:sz w:val="24"/>
                <w:szCs w:val="24"/>
              </w:rPr>
            </w:pPr>
            <w:r w:rsidRPr="00411630">
              <w:rPr>
                <w:rFonts w:ascii="Roboto Condensed" w:hAnsi="Roboto Condensed"/>
                <w:b/>
                <w:bCs/>
                <w:i/>
                <w:sz w:val="24"/>
                <w:szCs w:val="24"/>
              </w:rPr>
              <w:t>Sensörler Blok Paleti</w:t>
            </w:r>
          </w:p>
          <w:p w14:paraId="42C8E801" w14:textId="77777777" w:rsidR="00DA2A1E" w:rsidRPr="00411630" w:rsidRDefault="00DA2A1E" w:rsidP="00DA2A1E">
            <w:pPr>
              <w:jc w:val="both"/>
              <w:rPr>
                <w:rFonts w:ascii="Roboto Condensed" w:hAnsi="Roboto Condensed"/>
                <w:b/>
                <w:bCs/>
                <w:i/>
                <w:sz w:val="24"/>
                <w:szCs w:val="24"/>
              </w:rPr>
            </w:pPr>
            <w:r w:rsidRPr="00411630">
              <w:rPr>
                <w:rFonts w:ascii="Roboto Condensed" w:hAnsi="Roboto Condensed"/>
                <w:b/>
                <w:bCs/>
                <w:i/>
                <w:sz w:val="24"/>
                <w:szCs w:val="24"/>
              </w:rPr>
              <w:t>Mesafe Şu mu?</w:t>
            </w:r>
          </w:p>
          <w:p w14:paraId="30795863" w14:textId="77777777" w:rsidR="00DA2A1E" w:rsidRDefault="00DA2A1E" w:rsidP="00DA2A1E">
            <w:pPr>
              <w:jc w:val="both"/>
              <w:rPr>
                <w:rFonts w:ascii="Roboto Condensed" w:hAnsi="Roboto Condensed"/>
                <w:i/>
                <w:sz w:val="24"/>
                <w:szCs w:val="24"/>
              </w:rPr>
            </w:pPr>
            <w:r>
              <w:rPr>
                <w:rFonts w:ascii="Roboto Condensed" w:hAnsi="Roboto Condensed"/>
                <w:i/>
                <w:sz w:val="24"/>
                <w:szCs w:val="24"/>
              </w:rPr>
              <w:t xml:space="preserve">Bu blok, mesafe sensörünün santimetre, inç veya yüzde olarak belirtilen mesafeden yakın (&lt;), uzak (&gt;) veya eşit (=) olması durumunda “doğru (true)” sonucunu verir. </w:t>
            </w:r>
          </w:p>
          <w:p w14:paraId="3A40A8A1" w14:textId="77777777" w:rsidR="00DA2A1E" w:rsidRDefault="00DA2A1E" w:rsidP="00DA2A1E">
            <w:pPr>
              <w:jc w:val="both"/>
              <w:rPr>
                <w:rFonts w:ascii="Roboto Condensed" w:hAnsi="Roboto Condensed"/>
                <w:i/>
                <w:sz w:val="24"/>
                <w:szCs w:val="24"/>
              </w:rPr>
            </w:pPr>
          </w:p>
          <w:p w14:paraId="5D91FA15" w14:textId="77777777" w:rsidR="00DA2A1E" w:rsidRDefault="00DA2A1E" w:rsidP="00DA2A1E">
            <w:pPr>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72E5FCC1" wp14:editId="7C1E5D7D">
                  <wp:extent cx="3257550" cy="1437855"/>
                  <wp:effectExtent l="0" t="0" r="0" b="0"/>
                  <wp:docPr id="6"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5272" cy="1441264"/>
                          </a:xfrm>
                          <a:prstGeom prst="rect">
                            <a:avLst/>
                          </a:prstGeom>
                        </pic:spPr>
                      </pic:pic>
                    </a:graphicData>
                  </a:graphic>
                </wp:inline>
              </w:drawing>
            </w:r>
          </w:p>
          <w:p w14:paraId="4433F06A" w14:textId="77777777" w:rsidR="00DA2A1E" w:rsidRPr="00411630" w:rsidRDefault="00DA2A1E" w:rsidP="00DA2A1E">
            <w:pPr>
              <w:jc w:val="both"/>
              <w:rPr>
                <w:rFonts w:ascii="Roboto Condensed" w:hAnsi="Roboto Condensed"/>
                <w:b/>
                <w:bCs/>
                <w:i/>
                <w:sz w:val="24"/>
                <w:szCs w:val="24"/>
              </w:rPr>
            </w:pPr>
            <w:r w:rsidRPr="00411630">
              <w:rPr>
                <w:rFonts w:ascii="Roboto Condensed" w:hAnsi="Roboto Condensed"/>
                <w:b/>
                <w:bCs/>
                <w:i/>
                <w:sz w:val="24"/>
                <w:szCs w:val="24"/>
              </w:rPr>
              <w:t>Mesafe</w:t>
            </w:r>
          </w:p>
          <w:p w14:paraId="179AE4DB" w14:textId="77777777" w:rsidR="00DA2A1E" w:rsidRDefault="00DA2A1E" w:rsidP="00DA2A1E">
            <w:pPr>
              <w:jc w:val="both"/>
              <w:rPr>
                <w:rFonts w:ascii="Roboto Condensed" w:hAnsi="Roboto Condensed"/>
                <w:i/>
                <w:sz w:val="24"/>
                <w:szCs w:val="24"/>
              </w:rPr>
            </w:pPr>
            <w:r>
              <w:rPr>
                <w:rFonts w:ascii="Roboto Condensed" w:hAnsi="Roboto Condensed"/>
                <w:i/>
                <w:sz w:val="24"/>
                <w:szCs w:val="24"/>
              </w:rPr>
              <w:t>Bu blok, mesafe sensörünün algıladığı mevcut mesafeyi santimetre, inç veya yüzde olarak bildirir. Sensörün aralığı 0-200 cm’dir.</w:t>
            </w:r>
          </w:p>
          <w:p w14:paraId="0DC4E7EF" w14:textId="77777777" w:rsidR="00433840" w:rsidRDefault="00DA2A1E" w:rsidP="00DA2A1E">
            <w:pPr>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33F57B79" wp14:editId="6B8E9C8F">
                  <wp:extent cx="2560320" cy="1678703"/>
                  <wp:effectExtent l="0" t="0" r="0" b="0"/>
                  <wp:docPr id="13"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29">
                            <a:extLst>
                              <a:ext uri="{28A0092B-C50C-407E-A947-70E740481C1C}">
                                <a14:useLocalDpi xmlns:a14="http://schemas.microsoft.com/office/drawing/2010/main" val="0"/>
                              </a:ext>
                            </a:extLst>
                          </a:blip>
                          <a:stretch>
                            <a:fillRect/>
                          </a:stretch>
                        </pic:blipFill>
                        <pic:spPr>
                          <a:xfrm>
                            <a:off x="0" y="0"/>
                            <a:ext cx="2569228" cy="1684543"/>
                          </a:xfrm>
                          <a:prstGeom prst="rect">
                            <a:avLst/>
                          </a:prstGeom>
                        </pic:spPr>
                      </pic:pic>
                    </a:graphicData>
                  </a:graphic>
                </wp:inline>
              </w:drawing>
            </w:r>
          </w:p>
          <w:p w14:paraId="7183A1BA" w14:textId="77777777" w:rsidR="00542826" w:rsidRDefault="00542826" w:rsidP="00542826">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Kontrol Blokları Paleti</w:t>
            </w:r>
          </w:p>
          <w:p w14:paraId="61E05521" w14:textId="77777777" w:rsidR="00542826" w:rsidRPr="00AE0ED1" w:rsidRDefault="00542826" w:rsidP="00542826">
            <w:pPr>
              <w:jc w:val="both"/>
              <w:rPr>
                <w:rFonts w:ascii="Roboto Condensed" w:eastAsia="Roboto Condensed" w:hAnsi="Roboto Condensed" w:cs="Roboto Condensed"/>
                <w:i/>
                <w:sz w:val="24"/>
                <w:szCs w:val="24"/>
              </w:rPr>
            </w:pPr>
            <w:r w:rsidRPr="00AE0ED1">
              <w:rPr>
                <w:rFonts w:ascii="Roboto Condensed" w:eastAsia="Roboto Condensed" w:hAnsi="Roboto Condensed" w:cs="Roboto Condensed"/>
                <w:i/>
                <w:sz w:val="24"/>
                <w:szCs w:val="24"/>
              </w:rPr>
              <w:t>Bekle yapıları, döngüler ve koşullar gibi blok yürütmenin doğal akışını değiştirebilecek blokları içerir.</w:t>
            </w:r>
          </w:p>
          <w:p w14:paraId="58FC1931" w14:textId="09ECE1E0" w:rsidR="00542826" w:rsidRDefault="00542826" w:rsidP="00542826">
            <w:pPr>
              <w:spacing w:before="36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Olana Kadar Tekrarla</w:t>
            </w:r>
          </w:p>
          <w:p w14:paraId="5995C6B6" w14:textId="77777777" w:rsidR="00542826" w:rsidRDefault="00542826" w:rsidP="00542826">
            <w:pPr>
              <w:jc w:val="both"/>
              <w:rPr>
                <w:rFonts w:ascii="Roboto Condensed" w:eastAsia="Roboto Condensed" w:hAnsi="Roboto Condensed" w:cs="Roboto Condensed"/>
                <w:i/>
                <w:sz w:val="24"/>
                <w:szCs w:val="24"/>
              </w:rPr>
            </w:pPr>
            <w:r w:rsidRPr="00542826">
              <w:rPr>
                <w:rFonts w:ascii="Roboto Condensed" w:eastAsia="Roboto Condensed" w:hAnsi="Roboto Condensed" w:cs="Roboto Condensed"/>
                <w:i/>
                <w:sz w:val="24"/>
                <w:szCs w:val="24"/>
              </w:rPr>
              <w:t>Bu blok içindeki blokların tamamı, belirtilen boole koşulu geçerli olana kadar döngüyü tekrarlar. Koşulun geçerli olması halinde varsa altındaki bloklar oynatılır.</w:t>
            </w:r>
          </w:p>
          <w:p w14:paraId="58C7298C" w14:textId="0729758A" w:rsidR="00542826" w:rsidRPr="00263C80" w:rsidRDefault="00542826" w:rsidP="00CC00E4">
            <w:pPr>
              <w:jc w:val="center"/>
              <w:rPr>
                <w:rFonts w:ascii="Roboto Condensed" w:hAnsi="Roboto Condensed"/>
                <w:i/>
                <w:sz w:val="24"/>
                <w:szCs w:val="24"/>
              </w:rPr>
            </w:pPr>
            <w:r w:rsidRPr="00542826">
              <w:rPr>
                <w:rFonts w:ascii="Roboto Condensed" w:hAnsi="Roboto Condensed"/>
                <w:i/>
                <w:noProof/>
                <w:sz w:val="24"/>
                <w:szCs w:val="24"/>
              </w:rPr>
              <w:drawing>
                <wp:inline distT="0" distB="0" distL="0" distR="0" wp14:anchorId="5C8ED62B" wp14:editId="360D9362">
                  <wp:extent cx="1705213" cy="82879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213" cy="828791"/>
                          </a:xfrm>
                          <a:prstGeom prst="rect">
                            <a:avLst/>
                          </a:prstGeom>
                          <a:ln/>
                        </pic:spPr>
                      </pic:pic>
                    </a:graphicData>
                  </a:graphic>
                </wp:inline>
              </w:drawing>
            </w:r>
          </w:p>
        </w:tc>
      </w:tr>
    </w:tbl>
    <w:p w14:paraId="36CA77C1" w14:textId="77777777" w:rsidR="00DC239B" w:rsidRPr="006023B0" w:rsidRDefault="00DC239B" w:rsidP="00DC239B">
      <w:pPr>
        <w:pStyle w:val="Balk3"/>
        <w:spacing w:before="360"/>
      </w:pPr>
      <w:r w:rsidRPr="006023B0">
        <w:t>Gözle</w:t>
      </w:r>
      <w:r>
        <w:t>: Mesafe Sensörü</w:t>
      </w:r>
    </w:p>
    <w:p w14:paraId="0F8F4C1B" w14:textId="77777777" w:rsidR="001519F3" w:rsidRDefault="001519F3" w:rsidP="001519F3">
      <w:pPr>
        <w:spacing w:after="0" w:line="240" w:lineRule="auto"/>
        <w:jc w:val="both"/>
        <w:rPr>
          <w:rFonts w:ascii="Roboto Condensed" w:hAnsi="Roboto Condensed" w:cstheme="majorHAnsi"/>
          <w:sz w:val="24"/>
          <w:szCs w:val="24"/>
        </w:rPr>
      </w:pPr>
      <w:r>
        <w:rPr>
          <w:rFonts w:ascii="Roboto Condensed" w:hAnsi="Roboto Condensed" w:cstheme="majorHAnsi"/>
          <w:sz w:val="24"/>
          <w:szCs w:val="24"/>
        </w:rPr>
        <w:t xml:space="preserve">Rehber öğretmen bu hafta yeni bir sensöre geçileceğinden bahseder ve mesafe sensörün özelliklerini anlatır. Daha sonra İnşa Yönergelerinden Sürüş Modeli 2’de benzerinin verildiği gibi mesafe sensörünün Resim 5.1’deki gibi robot setine takılmasını gösterir.  </w:t>
      </w:r>
    </w:p>
    <w:p w14:paraId="0767566B" w14:textId="77777777" w:rsidR="001519F3" w:rsidRDefault="001519F3" w:rsidP="001519F3">
      <w:pPr>
        <w:spacing w:after="0" w:line="240" w:lineRule="auto"/>
        <w:jc w:val="both"/>
        <w:rPr>
          <w:rFonts w:ascii="Roboto Condensed" w:hAnsi="Roboto Condensed" w:cstheme="majorHAnsi"/>
          <w:sz w:val="24"/>
          <w:szCs w:val="24"/>
        </w:rPr>
      </w:pPr>
    </w:p>
    <w:p w14:paraId="226AF99A" w14:textId="77777777" w:rsidR="001519F3" w:rsidRDefault="001519F3" w:rsidP="001519F3">
      <w:pPr>
        <w:spacing w:after="0" w:line="240" w:lineRule="auto"/>
        <w:jc w:val="center"/>
        <w:rPr>
          <w:rFonts w:ascii="Roboto Condensed" w:hAnsi="Roboto Condensed" w:cstheme="majorHAnsi"/>
          <w:sz w:val="24"/>
          <w:szCs w:val="24"/>
        </w:rPr>
      </w:pPr>
      <w:r>
        <w:rPr>
          <w:rFonts w:ascii="Roboto Condensed" w:hAnsi="Roboto Condensed" w:cstheme="majorHAnsi"/>
          <w:noProof/>
          <w:sz w:val="24"/>
          <w:szCs w:val="24"/>
          <w:lang w:eastAsia="tr-TR"/>
        </w:rPr>
        <w:drawing>
          <wp:inline distT="0" distB="0" distL="0" distR="0" wp14:anchorId="7852DC45" wp14:editId="1DD92D05">
            <wp:extent cx="5731510" cy="3889375"/>
            <wp:effectExtent l="0" t="0" r="2540" b="0"/>
            <wp:docPr id="18" name="Resim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1"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inline>
        </w:drawing>
      </w:r>
    </w:p>
    <w:p w14:paraId="7CF63B4B" w14:textId="08B06E29" w:rsidR="001519F3" w:rsidRPr="006944F8" w:rsidRDefault="00542826" w:rsidP="001519F3">
      <w:pPr>
        <w:pStyle w:val="ResimYazs"/>
        <w:jc w:val="center"/>
        <w:rPr>
          <w:rFonts w:ascii="Roboto Condensed" w:hAnsi="Roboto Condensed"/>
          <w:color w:val="auto"/>
          <w:sz w:val="22"/>
          <w:szCs w:val="22"/>
        </w:rPr>
      </w:pPr>
      <w:r>
        <w:rPr>
          <w:rFonts w:ascii="Roboto Condensed" w:hAnsi="Roboto Condensed"/>
          <w:color w:val="auto"/>
          <w:sz w:val="22"/>
          <w:szCs w:val="22"/>
        </w:rPr>
        <w:t>Resim 2</w:t>
      </w:r>
      <w:r w:rsidR="001519F3">
        <w:rPr>
          <w:rFonts w:ascii="Roboto Condensed" w:hAnsi="Roboto Condensed"/>
          <w:color w:val="auto"/>
          <w:sz w:val="22"/>
          <w:szCs w:val="22"/>
        </w:rPr>
        <w:t>.</w:t>
      </w:r>
      <w:r>
        <w:rPr>
          <w:rFonts w:ascii="Roboto Condensed" w:hAnsi="Roboto Condensed"/>
          <w:color w:val="auto"/>
          <w:sz w:val="22"/>
          <w:szCs w:val="22"/>
        </w:rPr>
        <w:t>6</w:t>
      </w:r>
      <w:r w:rsidR="001519F3" w:rsidRPr="006944F8">
        <w:rPr>
          <w:rFonts w:ascii="Roboto Condensed" w:hAnsi="Roboto Condensed"/>
          <w:color w:val="auto"/>
          <w:sz w:val="22"/>
          <w:szCs w:val="22"/>
        </w:rPr>
        <w:t xml:space="preserve"> </w:t>
      </w:r>
      <w:r w:rsidR="001519F3">
        <w:rPr>
          <w:rFonts w:ascii="Roboto Condensed" w:hAnsi="Roboto Condensed"/>
          <w:color w:val="auto"/>
          <w:sz w:val="22"/>
          <w:szCs w:val="22"/>
        </w:rPr>
        <w:t>Mesafe Sensörü</w:t>
      </w:r>
    </w:p>
    <w:p w14:paraId="0D4DAED9" w14:textId="77777777" w:rsidR="001519F3" w:rsidRDefault="001519F3" w:rsidP="001519F3">
      <w:pPr>
        <w:spacing w:after="0" w:line="240" w:lineRule="auto"/>
        <w:jc w:val="both"/>
        <w:rPr>
          <w:rFonts w:ascii="Roboto Condensed" w:hAnsi="Roboto Condensed" w:cstheme="majorHAnsi"/>
          <w:sz w:val="24"/>
          <w:szCs w:val="24"/>
        </w:rPr>
      </w:pPr>
      <w:r>
        <w:rPr>
          <w:rFonts w:ascii="Roboto Condensed" w:hAnsi="Roboto Condensed" w:cstheme="majorHAnsi"/>
          <w:sz w:val="24"/>
          <w:szCs w:val="24"/>
        </w:rPr>
        <w:t>Rehber öğretmen öğrencilere Spike yazılımını açarak yeni bir proje oluşturmalarını ve Bluetooth veya kablo ile robotlarıyla bağlantı sağlamalarını ister. Bağlantıların yapılması ardından A portuna mesafe sensörünün takıldığı aşağıdaki şekilde olduğu gibi “</w:t>
      </w:r>
      <w:r w:rsidRPr="000D55DA">
        <w:rPr>
          <w:rFonts w:ascii="Roboto Condensed" w:hAnsi="Roboto Condensed" w:cstheme="majorHAnsi"/>
          <w:i/>
          <w:sz w:val="24"/>
          <w:szCs w:val="24"/>
        </w:rPr>
        <w:t>Hub Bağlantısı Aç</w:t>
      </w:r>
      <w:r>
        <w:rPr>
          <w:rFonts w:ascii="Roboto Condensed" w:hAnsi="Roboto Condensed" w:cstheme="majorHAnsi"/>
          <w:i/>
          <w:sz w:val="24"/>
          <w:szCs w:val="24"/>
        </w:rPr>
        <w:t>”</w:t>
      </w:r>
      <w:r>
        <w:rPr>
          <w:rFonts w:ascii="Roboto Condensed" w:hAnsi="Roboto Condensed" w:cstheme="majorHAnsi"/>
          <w:sz w:val="24"/>
          <w:szCs w:val="24"/>
        </w:rPr>
        <w:t xml:space="preserve"> seçeneğinden kontrol edilir.</w:t>
      </w:r>
    </w:p>
    <w:p w14:paraId="78398562" w14:textId="77777777" w:rsidR="001519F3" w:rsidRDefault="001519F3" w:rsidP="001519F3">
      <w:pPr>
        <w:spacing w:after="0" w:line="240" w:lineRule="auto"/>
        <w:jc w:val="center"/>
        <w:rPr>
          <w:rFonts w:ascii="Roboto Condensed" w:hAnsi="Roboto Condensed" w:cstheme="majorHAnsi"/>
          <w:sz w:val="24"/>
          <w:szCs w:val="24"/>
        </w:rPr>
      </w:pPr>
      <w:r>
        <w:rPr>
          <w:rFonts w:ascii="Roboto Condensed" w:hAnsi="Roboto Condensed" w:cstheme="majorHAnsi"/>
          <w:noProof/>
          <w:sz w:val="24"/>
          <w:szCs w:val="24"/>
          <w:lang w:eastAsia="tr-TR"/>
        </w:rPr>
        <w:drawing>
          <wp:inline distT="0" distB="0" distL="0" distR="0" wp14:anchorId="2FA0DD3A" wp14:editId="4953CDB1">
            <wp:extent cx="3680460" cy="2767073"/>
            <wp:effectExtent l="0" t="0" r="0" b="0"/>
            <wp:docPr id="19" name="Resim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46" descr="A picture containing text, electronic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6944" cy="2771948"/>
                    </a:xfrm>
                    <a:prstGeom prst="rect">
                      <a:avLst/>
                    </a:prstGeom>
                  </pic:spPr>
                </pic:pic>
              </a:graphicData>
            </a:graphic>
          </wp:inline>
        </w:drawing>
      </w:r>
    </w:p>
    <w:p w14:paraId="51BEF68A" w14:textId="37952A7F" w:rsidR="001519F3" w:rsidRDefault="00542826" w:rsidP="001519F3">
      <w:pPr>
        <w:pStyle w:val="ResimYazs"/>
        <w:jc w:val="center"/>
        <w:rPr>
          <w:rFonts w:ascii="Roboto Condensed" w:hAnsi="Roboto Condensed" w:cstheme="majorHAnsi"/>
          <w:sz w:val="24"/>
          <w:szCs w:val="24"/>
        </w:rPr>
      </w:pPr>
      <w:r>
        <w:rPr>
          <w:rFonts w:ascii="Roboto Condensed" w:hAnsi="Roboto Condensed"/>
          <w:color w:val="auto"/>
          <w:sz w:val="22"/>
          <w:szCs w:val="22"/>
        </w:rPr>
        <w:t>Resim 2</w:t>
      </w:r>
      <w:r w:rsidR="001519F3">
        <w:rPr>
          <w:rFonts w:ascii="Roboto Condensed" w:hAnsi="Roboto Condensed"/>
          <w:color w:val="auto"/>
          <w:sz w:val="22"/>
          <w:szCs w:val="22"/>
        </w:rPr>
        <w:t>.</w:t>
      </w:r>
      <w:r>
        <w:rPr>
          <w:rFonts w:ascii="Roboto Condensed" w:hAnsi="Roboto Condensed"/>
          <w:color w:val="auto"/>
          <w:sz w:val="22"/>
          <w:szCs w:val="22"/>
        </w:rPr>
        <w:t>7</w:t>
      </w:r>
      <w:r w:rsidR="001519F3" w:rsidRPr="006944F8">
        <w:rPr>
          <w:rFonts w:ascii="Roboto Condensed" w:hAnsi="Roboto Condensed"/>
          <w:color w:val="auto"/>
          <w:sz w:val="22"/>
          <w:szCs w:val="22"/>
        </w:rPr>
        <w:t xml:space="preserve"> </w:t>
      </w:r>
      <w:r w:rsidR="001519F3">
        <w:rPr>
          <w:rFonts w:ascii="Roboto Condensed" w:hAnsi="Roboto Condensed"/>
          <w:color w:val="auto"/>
          <w:sz w:val="22"/>
          <w:szCs w:val="22"/>
        </w:rPr>
        <w:t xml:space="preserve">A Portunda Mesafe Sensörü, C ve D Portuna Orta Motor, E Portuna Büyük Motor Takılı </w:t>
      </w:r>
    </w:p>
    <w:p w14:paraId="2604E261" w14:textId="77777777" w:rsidR="001519F3" w:rsidRPr="00855967" w:rsidRDefault="001519F3" w:rsidP="001519F3">
      <w:pPr>
        <w:spacing w:after="0" w:line="240" w:lineRule="auto"/>
        <w:jc w:val="both"/>
        <w:rPr>
          <w:rFonts w:ascii="Roboto Condensed" w:hAnsi="Roboto Condensed" w:cstheme="majorHAnsi"/>
          <w:sz w:val="24"/>
          <w:szCs w:val="24"/>
        </w:rPr>
      </w:pPr>
      <w:r>
        <w:rPr>
          <w:rFonts w:ascii="Roboto Condensed" w:hAnsi="Roboto Condensed" w:cstheme="majorHAnsi"/>
          <w:sz w:val="24"/>
          <w:szCs w:val="24"/>
        </w:rPr>
        <w:t>Mesafe sensörü robota takıldıktan sonra ışıklarının yakılması için aşağıdaki blok parçası hazırlanır</w:t>
      </w:r>
      <w:r>
        <w:rPr>
          <w:rFonts w:ascii="Roboto Condensed" w:hAnsi="Roboto Condensed"/>
          <w:sz w:val="24"/>
          <w:szCs w:val="24"/>
        </w:rPr>
        <w:t>. Önceki hafta detayları anlatılan Işık sekmesindeki mesafe sensörünün “</w:t>
      </w:r>
      <w:r w:rsidRPr="003F2974">
        <w:rPr>
          <w:rFonts w:ascii="Roboto Condensed" w:hAnsi="Roboto Condensed"/>
          <w:i/>
          <w:sz w:val="24"/>
          <w:szCs w:val="24"/>
        </w:rPr>
        <w:t>ışıklarını yak</w:t>
      </w:r>
      <w:r>
        <w:rPr>
          <w:rFonts w:ascii="Roboto Condensed" w:hAnsi="Roboto Condensed"/>
          <w:sz w:val="24"/>
          <w:szCs w:val="24"/>
        </w:rPr>
        <w:t xml:space="preserve">” bloğu ile sensörün üzerindeki ışıklar yakılır. Ayrıca, 4 parçadan oluşan ışık özelliklerinin bazıları kaldırılarak farklı denemeler yapılır. </w:t>
      </w:r>
    </w:p>
    <w:p w14:paraId="246D5957" w14:textId="77777777" w:rsidR="001519F3" w:rsidRPr="00855967" w:rsidRDefault="001519F3" w:rsidP="001519F3">
      <w:pPr>
        <w:spacing w:after="0" w:line="240" w:lineRule="auto"/>
        <w:jc w:val="both"/>
        <w:rPr>
          <w:rFonts w:ascii="Roboto Condensed" w:hAnsi="Roboto Condensed" w:cstheme="majorHAnsi"/>
          <w:sz w:val="24"/>
          <w:szCs w:val="24"/>
        </w:rPr>
      </w:pPr>
    </w:p>
    <w:p w14:paraId="120917A1" w14:textId="77777777" w:rsidR="001519F3" w:rsidRDefault="001519F3" w:rsidP="001519F3">
      <w:pPr>
        <w:keepNext/>
        <w:spacing w:after="0" w:line="240" w:lineRule="auto"/>
        <w:jc w:val="center"/>
      </w:pPr>
      <w:r>
        <w:rPr>
          <w:noProof/>
          <w:lang w:eastAsia="tr-TR"/>
        </w:rPr>
        <w:drawing>
          <wp:inline distT="0" distB="0" distL="0" distR="0" wp14:anchorId="2F06CE0D" wp14:editId="331B9EE4">
            <wp:extent cx="2175510" cy="1683332"/>
            <wp:effectExtent l="0" t="0" r="0" b="0"/>
            <wp:docPr id="22" name="Resim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47"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1753" cy="1695900"/>
                    </a:xfrm>
                    <a:prstGeom prst="rect">
                      <a:avLst/>
                    </a:prstGeom>
                  </pic:spPr>
                </pic:pic>
              </a:graphicData>
            </a:graphic>
          </wp:inline>
        </w:drawing>
      </w:r>
    </w:p>
    <w:p w14:paraId="01DC37BC" w14:textId="64117B58" w:rsidR="001519F3" w:rsidRPr="006944F8" w:rsidRDefault="00542826" w:rsidP="001519F3">
      <w:pPr>
        <w:pStyle w:val="ResimYazs"/>
        <w:jc w:val="center"/>
        <w:rPr>
          <w:rFonts w:ascii="Roboto Condensed" w:hAnsi="Roboto Condensed" w:cstheme="majorHAnsi"/>
          <w:color w:val="auto"/>
          <w:sz w:val="22"/>
          <w:szCs w:val="22"/>
        </w:rPr>
      </w:pPr>
      <w:r>
        <w:rPr>
          <w:rFonts w:ascii="Roboto Condensed" w:hAnsi="Roboto Condensed"/>
          <w:color w:val="auto"/>
          <w:sz w:val="22"/>
          <w:szCs w:val="22"/>
        </w:rPr>
        <w:t>Resim 2</w:t>
      </w:r>
      <w:r w:rsidR="001519F3">
        <w:rPr>
          <w:rFonts w:ascii="Roboto Condensed" w:hAnsi="Roboto Condensed"/>
          <w:color w:val="auto"/>
          <w:sz w:val="22"/>
          <w:szCs w:val="22"/>
        </w:rPr>
        <w:t>.</w:t>
      </w:r>
      <w:r>
        <w:rPr>
          <w:rFonts w:ascii="Roboto Condensed" w:hAnsi="Roboto Condensed"/>
          <w:color w:val="auto"/>
          <w:sz w:val="22"/>
          <w:szCs w:val="22"/>
        </w:rPr>
        <w:t>8</w:t>
      </w:r>
      <w:r w:rsidR="001519F3" w:rsidRPr="006944F8">
        <w:rPr>
          <w:rFonts w:ascii="Roboto Condensed" w:hAnsi="Roboto Condensed"/>
          <w:color w:val="auto"/>
          <w:sz w:val="22"/>
          <w:szCs w:val="22"/>
        </w:rPr>
        <w:t xml:space="preserve"> </w:t>
      </w:r>
      <w:r w:rsidR="001519F3">
        <w:rPr>
          <w:rFonts w:ascii="Roboto Condensed" w:hAnsi="Roboto Condensed"/>
          <w:color w:val="auto"/>
          <w:sz w:val="22"/>
          <w:szCs w:val="22"/>
        </w:rPr>
        <w:t>Mesafe Sensörünün Işıklarının Yakılması</w:t>
      </w:r>
      <w:r w:rsidR="001519F3" w:rsidRPr="006944F8">
        <w:rPr>
          <w:rFonts w:ascii="Roboto Condensed" w:hAnsi="Roboto Condensed"/>
          <w:color w:val="auto"/>
          <w:sz w:val="22"/>
          <w:szCs w:val="22"/>
        </w:rPr>
        <w:t xml:space="preserve"> </w:t>
      </w:r>
    </w:p>
    <w:p w14:paraId="6B6BCD8E" w14:textId="77777777" w:rsidR="003C4876" w:rsidRPr="00855967" w:rsidRDefault="003C4876" w:rsidP="003C4876">
      <w:pPr>
        <w:pStyle w:val="Balk3"/>
      </w:pPr>
      <w:r w:rsidRPr="00855967">
        <w:t xml:space="preserve">Gözle: </w:t>
      </w:r>
      <w:r w:rsidRPr="00D91ACA">
        <w:t>Belirli Bir Mesafeye Kadar İlerleme</w:t>
      </w:r>
    </w:p>
    <w:p w14:paraId="671B9B32" w14:textId="77777777" w:rsidR="00F06291" w:rsidRDefault="00F06291" w:rsidP="00F06291">
      <w:pPr>
        <w:spacing w:after="0" w:line="240" w:lineRule="auto"/>
        <w:jc w:val="both"/>
        <w:rPr>
          <w:rFonts w:ascii="Roboto Condensed" w:hAnsi="Roboto Condensed" w:cstheme="majorHAnsi"/>
          <w:sz w:val="24"/>
          <w:szCs w:val="24"/>
        </w:rPr>
      </w:pPr>
      <w:r>
        <w:rPr>
          <w:rFonts w:ascii="Roboto Condensed" w:hAnsi="Roboto Condensed" w:cstheme="majorHAnsi"/>
          <w:sz w:val="24"/>
          <w:szCs w:val="24"/>
        </w:rPr>
        <w:t>Rehber öğretmen, C</w:t>
      </w:r>
      <w:r w:rsidRPr="00186BE8">
        <w:rPr>
          <w:rFonts w:ascii="Roboto Condensed" w:hAnsi="Roboto Condensed" w:cstheme="majorHAnsi"/>
          <w:sz w:val="24"/>
          <w:szCs w:val="24"/>
        </w:rPr>
        <w:t xml:space="preserve"> ve </w:t>
      </w:r>
      <w:r>
        <w:rPr>
          <w:rFonts w:ascii="Roboto Condensed" w:hAnsi="Roboto Condensed" w:cstheme="majorHAnsi"/>
          <w:sz w:val="24"/>
          <w:szCs w:val="24"/>
        </w:rPr>
        <w:t>D</w:t>
      </w:r>
      <w:r w:rsidRPr="00186BE8">
        <w:rPr>
          <w:rFonts w:ascii="Roboto Condensed" w:hAnsi="Roboto Condensed" w:cstheme="majorHAnsi"/>
          <w:sz w:val="24"/>
          <w:szCs w:val="24"/>
        </w:rPr>
        <w:t xml:space="preserve"> portlarına takılan motor’ların </w:t>
      </w:r>
      <w:r>
        <w:rPr>
          <w:rFonts w:ascii="Roboto Condensed" w:hAnsi="Roboto Condensed" w:cstheme="majorHAnsi"/>
          <w:sz w:val="24"/>
          <w:szCs w:val="24"/>
        </w:rPr>
        <w:t>A</w:t>
      </w:r>
      <w:r w:rsidRPr="00186BE8">
        <w:rPr>
          <w:rFonts w:ascii="Roboto Condensed" w:hAnsi="Roboto Condensed" w:cstheme="majorHAnsi"/>
          <w:sz w:val="24"/>
          <w:szCs w:val="24"/>
        </w:rPr>
        <w:t xml:space="preserve"> numaralı porta takılan mesafe sensöründen gelen uzaklık değeri 5 cm’den küçük oluncaya kadar çalıştırılıp mesafe 5 cm’den küçük olduktan sonra durması sağla</w:t>
      </w:r>
      <w:r>
        <w:rPr>
          <w:rFonts w:ascii="Roboto Condensed" w:hAnsi="Roboto Condensed" w:cstheme="majorHAnsi"/>
          <w:sz w:val="24"/>
          <w:szCs w:val="24"/>
        </w:rPr>
        <w:t>r</w:t>
      </w:r>
      <w:r w:rsidRPr="00186BE8">
        <w:rPr>
          <w:rFonts w:ascii="Roboto Condensed" w:hAnsi="Roboto Condensed" w:cstheme="majorHAnsi"/>
          <w:sz w:val="24"/>
          <w:szCs w:val="24"/>
        </w:rPr>
        <w:t xml:space="preserve">. Motorlar </w:t>
      </w:r>
      <w:r>
        <w:rPr>
          <w:rFonts w:ascii="Roboto Condensed" w:hAnsi="Roboto Condensed" w:cstheme="majorHAnsi"/>
          <w:sz w:val="24"/>
          <w:szCs w:val="24"/>
        </w:rPr>
        <w:t xml:space="preserve">% </w:t>
      </w:r>
      <w:r w:rsidRPr="00186BE8">
        <w:rPr>
          <w:rFonts w:ascii="Roboto Condensed" w:hAnsi="Roboto Condensed" w:cstheme="majorHAnsi"/>
          <w:sz w:val="24"/>
          <w:szCs w:val="24"/>
        </w:rPr>
        <w:t>50 hızıyla hareket edip doğruca karşıya ilerler.</w:t>
      </w:r>
    </w:p>
    <w:p w14:paraId="291DA98D" w14:textId="77777777" w:rsidR="00F06291" w:rsidRDefault="00F06291" w:rsidP="00F06291">
      <w:pPr>
        <w:spacing w:after="0" w:line="240" w:lineRule="auto"/>
        <w:jc w:val="center"/>
        <w:rPr>
          <w:rFonts w:ascii="Roboto Condensed" w:hAnsi="Roboto Condensed" w:cstheme="majorHAnsi"/>
          <w:sz w:val="24"/>
          <w:szCs w:val="24"/>
        </w:rPr>
      </w:pPr>
      <w:r>
        <w:rPr>
          <w:rFonts w:ascii="Roboto Condensed" w:hAnsi="Roboto Condensed" w:cstheme="majorHAnsi"/>
          <w:noProof/>
          <w:sz w:val="24"/>
          <w:szCs w:val="24"/>
          <w:lang w:eastAsia="tr-TR"/>
        </w:rPr>
        <w:drawing>
          <wp:inline distT="0" distB="0" distL="0" distR="0" wp14:anchorId="29A59D93" wp14:editId="519AEB84">
            <wp:extent cx="4613910" cy="2443951"/>
            <wp:effectExtent l="0" t="0" r="0" b="0"/>
            <wp:docPr id="25" name="Resim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48"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8217" cy="2446232"/>
                    </a:xfrm>
                    <a:prstGeom prst="rect">
                      <a:avLst/>
                    </a:prstGeom>
                  </pic:spPr>
                </pic:pic>
              </a:graphicData>
            </a:graphic>
          </wp:inline>
        </w:drawing>
      </w:r>
    </w:p>
    <w:p w14:paraId="71FE5EA3" w14:textId="076C6744" w:rsidR="00F06291" w:rsidRPr="003B4C44" w:rsidRDefault="00542826" w:rsidP="00F06291">
      <w:pPr>
        <w:spacing w:after="0" w:line="240" w:lineRule="auto"/>
        <w:jc w:val="center"/>
        <w:rPr>
          <w:rFonts w:ascii="Roboto Condensed" w:hAnsi="Roboto Condensed" w:cstheme="majorHAnsi"/>
          <w:i/>
          <w:sz w:val="24"/>
          <w:szCs w:val="24"/>
        </w:rPr>
      </w:pPr>
      <w:r>
        <w:rPr>
          <w:rFonts w:ascii="Roboto Condensed" w:hAnsi="Roboto Condensed"/>
          <w:i/>
        </w:rPr>
        <w:t>Resim 2</w:t>
      </w:r>
      <w:r w:rsidR="00F06291" w:rsidRPr="003B4C44">
        <w:rPr>
          <w:rFonts w:ascii="Roboto Condensed" w:hAnsi="Roboto Condensed"/>
          <w:i/>
        </w:rPr>
        <w:t>.</w:t>
      </w:r>
      <w:r>
        <w:rPr>
          <w:rFonts w:ascii="Roboto Condensed" w:hAnsi="Roboto Condensed"/>
          <w:i/>
        </w:rPr>
        <w:t>9</w:t>
      </w:r>
      <w:r w:rsidR="00F06291" w:rsidRPr="003B4C44">
        <w:rPr>
          <w:rFonts w:ascii="Roboto Condensed" w:hAnsi="Roboto Condensed"/>
          <w:i/>
        </w:rPr>
        <w:t xml:space="preserve"> Belirli Bir Mesafe Kadar İlerle</w:t>
      </w:r>
      <w:r w:rsidR="00266824">
        <w:rPr>
          <w:rFonts w:ascii="Roboto Condensed" w:hAnsi="Roboto Condensed"/>
          <w:i/>
        </w:rPr>
        <w:t xml:space="preserve"> Program Kodları</w:t>
      </w:r>
    </w:p>
    <w:p w14:paraId="468179F1" w14:textId="77777777" w:rsidR="00F06291" w:rsidRDefault="00F06291" w:rsidP="00F06291">
      <w:pPr>
        <w:spacing w:after="0" w:line="240" w:lineRule="auto"/>
        <w:jc w:val="both"/>
        <w:rPr>
          <w:rFonts w:ascii="Roboto Condensed" w:hAnsi="Roboto Condensed" w:cstheme="majorHAnsi"/>
          <w:sz w:val="24"/>
          <w:szCs w:val="24"/>
        </w:rPr>
      </w:pPr>
    </w:p>
    <w:p w14:paraId="702FED96" w14:textId="77777777" w:rsidR="00F06291" w:rsidRPr="00B10911" w:rsidRDefault="00F06291" w:rsidP="00F06291">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Bu adımda programın nasıl yazıldığı ekrana yansıtılarak öğrencilere gösterilir ve programın çalışma mantığı öğrencilere açıklanır.</w:t>
      </w:r>
    </w:p>
    <w:p w14:paraId="79BA87ED" w14:textId="77777777" w:rsidR="00F06291" w:rsidRPr="00B10911" w:rsidRDefault="00F06291" w:rsidP="00F06291">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Rehber öğretmen burada aşağıdaki adımların öğrenciler tarafından yapılması ister</w:t>
      </w:r>
      <w:r>
        <w:rPr>
          <w:rFonts w:ascii="Roboto Condensed" w:eastAsia="Calibri" w:hAnsi="Roboto Condensed" w:cs="Times New Roman"/>
          <w:sz w:val="24"/>
          <w:szCs w:val="24"/>
        </w:rPr>
        <w:t>:</w:t>
      </w:r>
      <w:r w:rsidRPr="00B10911">
        <w:rPr>
          <w:rFonts w:ascii="Roboto Condensed" w:eastAsia="Calibri" w:hAnsi="Roboto Condensed" w:cs="Times New Roman"/>
          <w:sz w:val="24"/>
          <w:szCs w:val="24"/>
        </w:rPr>
        <w:t xml:space="preserve"> </w:t>
      </w:r>
    </w:p>
    <w:p w14:paraId="03FD99CB" w14:textId="77777777" w:rsidR="00F06291" w:rsidRPr="00137AE8"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 xml:space="preserve">Yukarıdaki bloklar Spike programlama alanına sürükleyip bırakılır ve robot çalıştırılır. </w:t>
      </w:r>
    </w:p>
    <w:p w14:paraId="3301BC9D" w14:textId="77777777" w:rsidR="00F06291" w:rsidRPr="00137AE8"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Kodun çalışması bitince nesne ile mesafe sensörü arasındaki mesafe ölçülür.</w:t>
      </w:r>
    </w:p>
    <w:p w14:paraId="64ADB1E4" w14:textId="77777777" w:rsidR="00F06291" w:rsidRPr="00137AE8"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Öğrencilerden buldukları değer ve programda yazılı olan mesafe değerini (ilk örnek için 5 cm) bir kâğıda yazmaları istenir.</w:t>
      </w:r>
    </w:p>
    <w:p w14:paraId="768E7661" w14:textId="77777777" w:rsidR="00F06291" w:rsidRPr="00137AE8"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 xml:space="preserve">Öğrencilerden </w:t>
      </w:r>
      <w:r>
        <w:rPr>
          <w:rFonts w:ascii="Roboto Condensed" w:eastAsia="Calibri" w:hAnsi="Roboto Condensed" w:cs="Times New Roman"/>
          <w:sz w:val="24"/>
          <w:szCs w:val="24"/>
        </w:rPr>
        <w:t>ilk üç</w:t>
      </w:r>
      <w:r w:rsidRPr="00137AE8">
        <w:rPr>
          <w:rFonts w:ascii="Roboto Condensed" w:eastAsia="Calibri" w:hAnsi="Roboto Condensed" w:cs="Times New Roman"/>
          <w:sz w:val="24"/>
          <w:szCs w:val="24"/>
        </w:rPr>
        <w:t xml:space="preserve"> adımı </w:t>
      </w:r>
      <w:r>
        <w:rPr>
          <w:rFonts w:ascii="Roboto Condensed" w:eastAsia="Calibri" w:hAnsi="Roboto Condensed" w:cs="Times New Roman"/>
          <w:sz w:val="24"/>
          <w:szCs w:val="24"/>
        </w:rPr>
        <w:t>10</w:t>
      </w:r>
      <w:r w:rsidRPr="00137AE8">
        <w:rPr>
          <w:rFonts w:ascii="Roboto Condensed" w:eastAsia="Calibri" w:hAnsi="Roboto Condensed" w:cs="Times New Roman"/>
          <w:sz w:val="24"/>
          <w:szCs w:val="24"/>
        </w:rPr>
        <w:t xml:space="preserve"> cm, 1</w:t>
      </w:r>
      <w:r>
        <w:rPr>
          <w:rFonts w:ascii="Roboto Condensed" w:eastAsia="Calibri" w:hAnsi="Roboto Condensed" w:cs="Times New Roman"/>
          <w:sz w:val="24"/>
          <w:szCs w:val="24"/>
        </w:rPr>
        <w:t>5</w:t>
      </w:r>
      <w:r w:rsidRPr="00137AE8">
        <w:rPr>
          <w:rFonts w:ascii="Roboto Condensed" w:eastAsia="Calibri" w:hAnsi="Roboto Condensed" w:cs="Times New Roman"/>
          <w:sz w:val="24"/>
          <w:szCs w:val="24"/>
        </w:rPr>
        <w:t xml:space="preserve"> cm ve </w:t>
      </w:r>
      <w:r>
        <w:rPr>
          <w:rFonts w:ascii="Roboto Condensed" w:eastAsia="Calibri" w:hAnsi="Roboto Condensed" w:cs="Times New Roman"/>
          <w:sz w:val="24"/>
          <w:szCs w:val="24"/>
        </w:rPr>
        <w:t>20</w:t>
      </w:r>
      <w:r w:rsidRPr="00137AE8">
        <w:rPr>
          <w:rFonts w:ascii="Roboto Condensed" w:eastAsia="Calibri" w:hAnsi="Roboto Condensed" w:cs="Times New Roman"/>
          <w:sz w:val="24"/>
          <w:szCs w:val="24"/>
        </w:rPr>
        <w:t xml:space="preserve"> cm için tekrarlaması istenir.</w:t>
      </w:r>
    </w:p>
    <w:p w14:paraId="52605F6C" w14:textId="77777777" w:rsidR="00F06291" w:rsidRPr="00137AE8"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Öğrencilere buldukları verilerin ne anlama geldiği sorulur.</w:t>
      </w:r>
    </w:p>
    <w:p w14:paraId="5639998F" w14:textId="77777777" w:rsidR="00F06291" w:rsidRDefault="00F06291" w:rsidP="00F06291">
      <w:pPr>
        <w:pStyle w:val="ListeParagraf"/>
        <w:numPr>
          <w:ilvl w:val="0"/>
          <w:numId w:val="38"/>
        </w:numPr>
        <w:jc w:val="both"/>
        <w:rPr>
          <w:rFonts w:ascii="Roboto Condensed" w:eastAsia="Calibri" w:hAnsi="Roboto Condensed" w:cs="Times New Roman"/>
          <w:sz w:val="24"/>
          <w:szCs w:val="24"/>
        </w:rPr>
      </w:pPr>
      <w:r w:rsidRPr="00137AE8">
        <w:rPr>
          <w:rFonts w:ascii="Roboto Condensed" w:eastAsia="Calibri" w:hAnsi="Roboto Condensed" w:cs="Times New Roman"/>
          <w:sz w:val="24"/>
          <w:szCs w:val="24"/>
        </w:rPr>
        <w:t>Öğrencilere robotun tam olarak verilen değerde duramayacağı ve hata payı bulunduğu için çıkan mesafe değerinin verilen değerlerden farklı çıktığı açıklanır.</w:t>
      </w:r>
    </w:p>
    <w:p w14:paraId="7AC4EF4B" w14:textId="77777777" w:rsidR="00F06291" w:rsidRPr="00137AE8" w:rsidRDefault="00F06291" w:rsidP="00F06291">
      <w:pPr>
        <w:pStyle w:val="ListeParagraf"/>
        <w:jc w:val="both"/>
        <w:rPr>
          <w:rFonts w:ascii="Roboto Condensed" w:eastAsia="Calibri" w:hAnsi="Roboto Condensed" w:cs="Times New Roman"/>
          <w:sz w:val="24"/>
          <w:szCs w:val="24"/>
        </w:rPr>
      </w:pPr>
    </w:p>
    <w:p w14:paraId="701D031C" w14:textId="77777777" w:rsidR="00F06291" w:rsidRDefault="00F06291" w:rsidP="00F06291">
      <w:pPr>
        <w:jc w:val="center"/>
        <w:rPr>
          <w:rFonts w:ascii="Roboto Condensed" w:eastAsia="Calibri" w:hAnsi="Roboto Condensed" w:cs="Times New Roman"/>
          <w:sz w:val="24"/>
          <w:szCs w:val="24"/>
        </w:rPr>
      </w:pPr>
      <w:r>
        <w:rPr>
          <w:rFonts w:ascii="Roboto Condensed" w:eastAsia="Calibri" w:hAnsi="Roboto Condensed" w:cs="Times New Roman"/>
          <w:noProof/>
          <w:sz w:val="24"/>
          <w:szCs w:val="24"/>
          <w:lang w:eastAsia="tr-TR"/>
        </w:rPr>
        <w:drawing>
          <wp:inline distT="0" distB="0" distL="0" distR="0" wp14:anchorId="3F49FBFF" wp14:editId="145545B3">
            <wp:extent cx="3489960" cy="3392522"/>
            <wp:effectExtent l="0" t="0" r="0" b="0"/>
            <wp:docPr id="28" name="Resim 58" descr="LEGO, oyuncak, iç mekan, döşe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LEGO, oyuncak, iç mekan, döşeli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3503047" cy="3405243"/>
                    </a:xfrm>
                    <a:prstGeom prst="rect">
                      <a:avLst/>
                    </a:prstGeom>
                  </pic:spPr>
                </pic:pic>
              </a:graphicData>
            </a:graphic>
          </wp:inline>
        </w:drawing>
      </w:r>
    </w:p>
    <w:p w14:paraId="240D348C" w14:textId="07F0BBF3" w:rsidR="00F06291" w:rsidRPr="003B4C44" w:rsidRDefault="00542826" w:rsidP="00F06291">
      <w:pPr>
        <w:spacing w:after="0" w:line="240" w:lineRule="auto"/>
        <w:jc w:val="center"/>
        <w:rPr>
          <w:rFonts w:ascii="Roboto Condensed" w:hAnsi="Roboto Condensed" w:cstheme="majorHAnsi"/>
          <w:i/>
          <w:sz w:val="24"/>
          <w:szCs w:val="24"/>
        </w:rPr>
      </w:pPr>
      <w:r>
        <w:rPr>
          <w:rFonts w:ascii="Roboto Condensed" w:hAnsi="Roboto Condensed"/>
          <w:i/>
        </w:rPr>
        <w:t>Resim 2.10</w:t>
      </w:r>
      <w:r w:rsidR="00F06291" w:rsidRPr="003B4C44">
        <w:rPr>
          <w:rFonts w:ascii="Roboto Condensed" w:hAnsi="Roboto Condensed"/>
          <w:i/>
        </w:rPr>
        <w:t xml:space="preserve"> Belirli Bir Mesafe Kadar İlerleme</w:t>
      </w:r>
    </w:p>
    <w:p w14:paraId="5477A8EE" w14:textId="77777777" w:rsidR="003C4876" w:rsidRPr="006023B0" w:rsidRDefault="003C4876" w:rsidP="003C4876">
      <w:pPr>
        <w:pStyle w:val="Balk3"/>
      </w:pPr>
      <w:r w:rsidRPr="006023B0">
        <w:t>Uygula</w:t>
      </w:r>
      <w:r>
        <w:t xml:space="preserve">: </w:t>
      </w:r>
      <w:r w:rsidRPr="00F15A18">
        <w:t>İstenilen Mesafe Kadar Geri Gitme</w:t>
      </w:r>
    </w:p>
    <w:p w14:paraId="1787B7DA" w14:textId="77777777" w:rsidR="00F06291" w:rsidRPr="005C44A9" w:rsidRDefault="00F06291" w:rsidP="00F06291">
      <w:pPr>
        <w:jc w:val="both"/>
        <w:rPr>
          <w:rFonts w:ascii="Roboto Condensed" w:eastAsia="Calibri" w:hAnsi="Roboto Condensed" w:cs="Times New Roman"/>
          <w:sz w:val="24"/>
          <w:szCs w:val="24"/>
        </w:rPr>
      </w:pPr>
      <w:r>
        <w:rPr>
          <w:rFonts w:ascii="Roboto Condensed" w:eastAsia="Calibri" w:hAnsi="Roboto Condensed" w:cs="Times New Roman"/>
          <w:sz w:val="24"/>
          <w:szCs w:val="24"/>
        </w:rPr>
        <w:t>Bu uygulamada, ö</w:t>
      </w:r>
      <w:r w:rsidRPr="005C44A9">
        <w:rPr>
          <w:rFonts w:ascii="Roboto Condensed" w:eastAsia="Calibri" w:hAnsi="Roboto Condensed" w:cs="Times New Roman"/>
          <w:sz w:val="24"/>
          <w:szCs w:val="24"/>
        </w:rPr>
        <w:t xml:space="preserve">ğrencilerden mesafe sensörünü kullanarak, robotlarının mesafe sensörünün önünde bulunan engelden 20 cm geriye gittikten sonra durmasını sağlayacak </w:t>
      </w:r>
      <w:r>
        <w:rPr>
          <w:rFonts w:ascii="Roboto Condensed" w:eastAsia="Calibri" w:hAnsi="Roboto Condensed" w:cs="Times New Roman"/>
          <w:sz w:val="24"/>
          <w:szCs w:val="24"/>
        </w:rPr>
        <w:t xml:space="preserve">programı oluşturmaları istenir. Uygulamalar esnasında rehber öğretmen </w:t>
      </w:r>
      <w:r w:rsidRPr="005C44A9">
        <w:rPr>
          <w:rFonts w:ascii="Roboto Condensed" w:eastAsia="Calibri" w:hAnsi="Roboto Condensed" w:cs="Times New Roman"/>
          <w:sz w:val="24"/>
          <w:szCs w:val="24"/>
        </w:rPr>
        <w:t xml:space="preserve">öğrencilerden gelen farklı ve mantıklı fikirleri de değerlendirir ve eğer uygunsa kendi fikirlerindeki programı oluşturmak için öğrencileri cesaretlendirir. </w:t>
      </w:r>
      <w:r w:rsidRPr="00137AE8">
        <w:rPr>
          <w:rFonts w:ascii="Roboto Condensed" w:eastAsia="Calibri" w:hAnsi="Roboto Condensed" w:cs="Times New Roman"/>
          <w:sz w:val="24"/>
          <w:szCs w:val="24"/>
        </w:rPr>
        <w:t>Öğrenciler aşağıdaki resimde gösterilen programı oluşturmaları için yönlendirir.</w:t>
      </w:r>
      <w:r>
        <w:rPr>
          <w:rFonts w:ascii="Roboto Condensed" w:eastAsia="Calibri" w:hAnsi="Roboto Condensed" w:cs="Times New Roman"/>
          <w:sz w:val="24"/>
          <w:szCs w:val="24"/>
        </w:rPr>
        <w:t xml:space="preserve"> Öğrencilerden programlarını hazırladıktan sonra çalıştırmaları ve sonucu gözlemlemeleri istenir. Robotun</w:t>
      </w:r>
      <w:r w:rsidRPr="005C44A9">
        <w:rPr>
          <w:rFonts w:ascii="Roboto Condensed" w:eastAsia="Calibri" w:hAnsi="Roboto Condensed" w:cs="Times New Roman"/>
          <w:sz w:val="24"/>
          <w:szCs w:val="24"/>
        </w:rPr>
        <w:t xml:space="preserve"> çalıştır</w:t>
      </w:r>
      <w:r>
        <w:rPr>
          <w:rFonts w:ascii="Roboto Condensed" w:eastAsia="Calibri" w:hAnsi="Roboto Condensed" w:cs="Times New Roman"/>
          <w:sz w:val="24"/>
          <w:szCs w:val="24"/>
        </w:rPr>
        <w:t>ıl</w:t>
      </w:r>
      <w:r w:rsidRPr="005C44A9">
        <w:rPr>
          <w:rFonts w:ascii="Roboto Condensed" w:eastAsia="Calibri" w:hAnsi="Roboto Condensed" w:cs="Times New Roman"/>
          <w:sz w:val="24"/>
          <w:szCs w:val="24"/>
        </w:rPr>
        <w:t xml:space="preserve">dıktan sonra </w:t>
      </w:r>
      <w:r>
        <w:rPr>
          <w:rFonts w:ascii="Roboto Condensed" w:eastAsia="Calibri" w:hAnsi="Roboto Condensed" w:cs="Times New Roman"/>
          <w:sz w:val="24"/>
          <w:szCs w:val="24"/>
        </w:rPr>
        <w:t>aldıkları</w:t>
      </w:r>
      <w:r w:rsidRPr="005C44A9">
        <w:rPr>
          <w:rFonts w:ascii="Roboto Condensed" w:eastAsia="Calibri" w:hAnsi="Roboto Condensed" w:cs="Times New Roman"/>
          <w:sz w:val="24"/>
          <w:szCs w:val="24"/>
        </w:rPr>
        <w:t xml:space="preserve"> mesafeyi ölçmeleri istenir. Bu mesafeyi 20 cm’ye olabildiğince yaklaştırmaları için programda değişiklik yapmaları isten</w:t>
      </w:r>
      <w:r>
        <w:rPr>
          <w:rFonts w:ascii="Roboto Condensed" w:eastAsia="Calibri" w:hAnsi="Roboto Condensed" w:cs="Times New Roman"/>
          <w:sz w:val="24"/>
          <w:szCs w:val="24"/>
        </w:rPr>
        <w:t>ebilir</w:t>
      </w:r>
      <w:r w:rsidRPr="005C44A9">
        <w:rPr>
          <w:rFonts w:ascii="Roboto Condensed" w:eastAsia="Calibri" w:hAnsi="Roboto Condensed" w:cs="Times New Roman"/>
          <w:sz w:val="24"/>
          <w:szCs w:val="24"/>
        </w:rPr>
        <w:t>.</w:t>
      </w:r>
    </w:p>
    <w:p w14:paraId="4CA4D6C0" w14:textId="77777777" w:rsidR="00F06291" w:rsidRDefault="00F06291" w:rsidP="00F06291">
      <w:pPr>
        <w:spacing w:after="0" w:line="240" w:lineRule="auto"/>
        <w:jc w:val="center"/>
        <w:rPr>
          <w:rFonts w:ascii="Roboto Condensed" w:hAnsi="Roboto Condensed" w:cstheme="majorHAnsi"/>
          <w:sz w:val="24"/>
          <w:szCs w:val="24"/>
        </w:rPr>
      </w:pPr>
      <w:r>
        <w:rPr>
          <w:noProof/>
          <w:lang w:eastAsia="tr-TR"/>
        </w:rPr>
        <w:drawing>
          <wp:inline distT="0" distB="0" distL="0" distR="0" wp14:anchorId="2E914F30" wp14:editId="1797A434">
            <wp:extent cx="4297680" cy="2247878"/>
            <wp:effectExtent l="0" t="0" r="7620" b="635"/>
            <wp:docPr id="30" name="Resim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50"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03000" cy="2250661"/>
                    </a:xfrm>
                    <a:prstGeom prst="rect">
                      <a:avLst/>
                    </a:prstGeom>
                  </pic:spPr>
                </pic:pic>
              </a:graphicData>
            </a:graphic>
          </wp:inline>
        </w:drawing>
      </w:r>
    </w:p>
    <w:p w14:paraId="6ACF5233" w14:textId="4BD3EF12" w:rsidR="00F06291" w:rsidRPr="006944F8" w:rsidRDefault="00542826" w:rsidP="00F06291">
      <w:pPr>
        <w:pStyle w:val="ResimYazs"/>
        <w:jc w:val="center"/>
        <w:rPr>
          <w:rFonts w:ascii="Roboto Condensed" w:eastAsia="Calibri" w:hAnsi="Roboto Condensed" w:cs="Times New Roman"/>
          <w:color w:val="auto"/>
          <w:sz w:val="22"/>
          <w:szCs w:val="22"/>
        </w:rPr>
      </w:pPr>
      <w:r>
        <w:rPr>
          <w:rFonts w:ascii="Roboto Condensed" w:hAnsi="Roboto Condensed"/>
          <w:color w:val="auto"/>
          <w:sz w:val="22"/>
          <w:szCs w:val="22"/>
        </w:rPr>
        <w:t>Resim 2.11</w:t>
      </w:r>
      <w:r w:rsidR="00F06291" w:rsidRPr="006944F8">
        <w:rPr>
          <w:rFonts w:ascii="Roboto Condensed" w:hAnsi="Roboto Condensed"/>
          <w:color w:val="auto"/>
          <w:sz w:val="22"/>
          <w:szCs w:val="22"/>
        </w:rPr>
        <w:t xml:space="preserve"> </w:t>
      </w:r>
      <w:r w:rsidR="00266824" w:rsidRPr="00266824">
        <w:rPr>
          <w:rFonts w:ascii="Roboto Condensed" w:hAnsi="Roboto Condensed"/>
          <w:color w:val="auto"/>
          <w:sz w:val="22"/>
          <w:szCs w:val="22"/>
        </w:rPr>
        <w:t xml:space="preserve">İstenilen Mesafe Kadar Geri Gitme </w:t>
      </w:r>
      <w:r w:rsidR="00266824">
        <w:rPr>
          <w:rFonts w:ascii="Roboto Condensed" w:hAnsi="Roboto Condensed"/>
          <w:color w:val="auto"/>
          <w:sz w:val="22"/>
          <w:szCs w:val="22"/>
        </w:rPr>
        <w:t>Program Kodları</w:t>
      </w:r>
    </w:p>
    <w:p w14:paraId="19562BC9" w14:textId="77777777" w:rsidR="00615C48" w:rsidRPr="00210DD8" w:rsidRDefault="00615C48" w:rsidP="00615C48">
      <w:pPr>
        <w:pStyle w:val="Balk3"/>
      </w:pPr>
      <w:r w:rsidRPr="00210DD8">
        <w:t>Uygula: Engele Yaklaştıkça Yavaşlayan Robot</w:t>
      </w:r>
    </w:p>
    <w:p w14:paraId="432D4616" w14:textId="02EF809F" w:rsidR="00F06291" w:rsidRDefault="00F06291" w:rsidP="00F06291">
      <w:pPr>
        <w:jc w:val="both"/>
        <w:rPr>
          <w:rFonts w:ascii="Roboto Condensed" w:eastAsia="Calibri" w:hAnsi="Roboto Condensed" w:cs="Times New Roman"/>
          <w:iCs/>
          <w:sz w:val="24"/>
          <w:szCs w:val="24"/>
        </w:rPr>
      </w:pPr>
      <w:r w:rsidRPr="00B10911">
        <w:rPr>
          <w:rFonts w:ascii="Roboto Condensed" w:eastAsia="Calibri" w:hAnsi="Roboto Condensed" w:cs="Times New Roman"/>
          <w:sz w:val="24"/>
          <w:szCs w:val="24"/>
        </w:rPr>
        <w:t>Bu etkinlikte karşı</w:t>
      </w:r>
      <w:r>
        <w:rPr>
          <w:rFonts w:ascii="Roboto Condensed" w:eastAsia="Calibri" w:hAnsi="Roboto Condensed" w:cs="Times New Roman"/>
          <w:sz w:val="24"/>
          <w:szCs w:val="24"/>
        </w:rPr>
        <w:t>sında</w:t>
      </w:r>
      <w:r w:rsidRPr="00B10911">
        <w:rPr>
          <w:rFonts w:ascii="Roboto Condensed" w:eastAsia="Calibri" w:hAnsi="Roboto Condensed" w:cs="Times New Roman"/>
          <w:sz w:val="24"/>
          <w:szCs w:val="24"/>
        </w:rPr>
        <w:t xml:space="preserve"> bulunan engele yaklaştıkça yavaşlayan ve engele </w:t>
      </w:r>
      <w:r>
        <w:rPr>
          <w:rFonts w:ascii="Roboto Condensed" w:eastAsia="Calibri" w:hAnsi="Roboto Condensed" w:cs="Times New Roman"/>
          <w:sz w:val="24"/>
          <w:szCs w:val="24"/>
        </w:rPr>
        <w:t xml:space="preserve">belirli bir mesafe </w:t>
      </w:r>
      <w:r w:rsidRPr="00B10911">
        <w:rPr>
          <w:rFonts w:ascii="Roboto Condensed" w:eastAsia="Calibri" w:hAnsi="Roboto Condensed" w:cs="Times New Roman"/>
          <w:sz w:val="24"/>
          <w:szCs w:val="24"/>
        </w:rPr>
        <w:t xml:space="preserve">kaldığında duran bir robot programı yapılacaktır. </w:t>
      </w:r>
      <w:r w:rsidRPr="00B10911">
        <w:rPr>
          <w:rFonts w:ascii="Roboto Condensed" w:eastAsia="Calibri" w:hAnsi="Roboto Condensed" w:cs="Times New Roman"/>
          <w:iCs/>
          <w:sz w:val="24"/>
          <w:szCs w:val="24"/>
        </w:rPr>
        <w:t xml:space="preserve">Rehber öğretmen öğrencilere </w:t>
      </w:r>
      <w:r w:rsidRPr="00B10911">
        <w:rPr>
          <w:rFonts w:ascii="Roboto Condensed" w:eastAsia="Calibri" w:hAnsi="Roboto Condensed" w:cs="Times New Roman"/>
          <w:sz w:val="24"/>
          <w:szCs w:val="24"/>
        </w:rPr>
        <w:t>turuncu</w:t>
      </w:r>
      <w:r>
        <w:rPr>
          <w:rFonts w:ascii="Roboto Condensed" w:eastAsia="Calibri" w:hAnsi="Roboto Condensed" w:cs="Times New Roman"/>
          <w:sz w:val="24"/>
          <w:szCs w:val="24"/>
        </w:rPr>
        <w:t xml:space="preserve"> renkli </w:t>
      </w:r>
      <w:r w:rsidR="00542826">
        <w:rPr>
          <w:rFonts w:ascii="Roboto Condensed" w:eastAsia="Roboto Condensed" w:hAnsi="Roboto Condensed" w:cs="Roboto Condensed"/>
          <w:sz w:val="24"/>
          <w:szCs w:val="24"/>
        </w:rPr>
        <w:t>“</w:t>
      </w:r>
      <w:r w:rsidR="00542826">
        <w:rPr>
          <w:rFonts w:ascii="Roboto Condensed" w:eastAsia="Roboto Condensed" w:hAnsi="Roboto Condensed" w:cs="Roboto Condensed"/>
          <w:i/>
          <w:sz w:val="24"/>
          <w:szCs w:val="24"/>
        </w:rPr>
        <w:t>Kontrol Blokları</w:t>
      </w:r>
      <w:r w:rsidR="00542826">
        <w:rPr>
          <w:rFonts w:ascii="Roboto Condensed" w:eastAsia="Roboto Condensed" w:hAnsi="Roboto Condensed" w:cs="Roboto Condensed"/>
          <w:sz w:val="24"/>
          <w:szCs w:val="24"/>
        </w:rPr>
        <w:t xml:space="preserve">” paketinden </w:t>
      </w:r>
      <w:r w:rsidR="00542826">
        <w:rPr>
          <w:rFonts w:ascii="Roboto Condensed" w:eastAsia="Roboto Condensed" w:hAnsi="Roboto Condensed" w:cs="Roboto Condensed"/>
          <w:i/>
          <w:sz w:val="24"/>
          <w:szCs w:val="24"/>
        </w:rPr>
        <w:t>“olana kadar tekrarla”</w:t>
      </w:r>
      <w:r w:rsidR="00542826">
        <w:rPr>
          <w:rFonts w:ascii="Roboto Condensed" w:eastAsia="Roboto Condensed" w:hAnsi="Roboto Condensed" w:cs="Roboto Condensed"/>
          <w:sz w:val="24"/>
          <w:szCs w:val="24"/>
        </w:rPr>
        <w:t xml:space="preserve"> bloklarının nasıl kullanılabileceğini aktarır</w:t>
      </w:r>
      <w:r w:rsidR="00542826">
        <w:rPr>
          <w:rFonts w:ascii="Roboto Condensed" w:eastAsia="Calibri" w:hAnsi="Roboto Condensed" w:cs="Times New Roman"/>
          <w:iCs/>
          <w:sz w:val="24"/>
          <w:szCs w:val="24"/>
        </w:rPr>
        <w:t>.</w:t>
      </w:r>
    </w:p>
    <w:p w14:paraId="1B499347" w14:textId="77777777" w:rsidR="00F06291" w:rsidRDefault="00F06291" w:rsidP="00F06291">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Öğrencilere </w:t>
      </w:r>
      <w:r>
        <w:rPr>
          <w:rFonts w:ascii="Roboto Condensed" w:eastAsia="Calibri" w:hAnsi="Roboto Condensed" w:cs="Times New Roman"/>
          <w:sz w:val="24"/>
          <w:szCs w:val="24"/>
        </w:rPr>
        <w:t>mesafe</w:t>
      </w:r>
      <w:r w:rsidRPr="00B10911">
        <w:rPr>
          <w:rFonts w:ascii="Roboto Condensed" w:eastAsia="Calibri" w:hAnsi="Roboto Condensed" w:cs="Times New Roman"/>
          <w:sz w:val="24"/>
          <w:szCs w:val="24"/>
        </w:rPr>
        <w:t xml:space="preserve"> sensör</w:t>
      </w:r>
      <w:r>
        <w:rPr>
          <w:rFonts w:ascii="Roboto Condensed" w:eastAsia="Calibri" w:hAnsi="Roboto Condensed" w:cs="Times New Roman"/>
          <w:sz w:val="24"/>
          <w:szCs w:val="24"/>
        </w:rPr>
        <w:t>ü</w:t>
      </w:r>
      <w:r w:rsidRPr="00B10911">
        <w:rPr>
          <w:rFonts w:ascii="Roboto Condensed" w:eastAsia="Calibri" w:hAnsi="Roboto Condensed" w:cs="Times New Roman"/>
          <w:sz w:val="24"/>
          <w:szCs w:val="24"/>
        </w:rPr>
        <w:t xml:space="preserve"> ile ölçülen uzaklık değerinin, robotun hareketini sağlayan motorların güç değeri olarak aktarıldığında, mesafe azaldıkça motorların gücünün de azalacağı ve böylece robotun engele yaklaştıkça ya</w:t>
      </w:r>
      <w:r>
        <w:rPr>
          <w:rFonts w:ascii="Roboto Condensed" w:eastAsia="Calibri" w:hAnsi="Roboto Condensed" w:cs="Times New Roman"/>
          <w:sz w:val="24"/>
          <w:szCs w:val="24"/>
        </w:rPr>
        <w:t>vaşlayacağı detaylıca anlatılır. A</w:t>
      </w:r>
      <w:r w:rsidRPr="00B10911">
        <w:rPr>
          <w:rFonts w:ascii="Roboto Condensed" w:eastAsia="Calibri" w:hAnsi="Roboto Condensed" w:cs="Times New Roman"/>
          <w:sz w:val="24"/>
          <w:szCs w:val="24"/>
        </w:rPr>
        <w:t xml:space="preserve">şağıdaki </w:t>
      </w:r>
      <w:r>
        <w:rPr>
          <w:rFonts w:ascii="Roboto Condensed" w:eastAsia="Calibri" w:hAnsi="Roboto Condensed" w:cs="Times New Roman"/>
          <w:sz w:val="24"/>
          <w:szCs w:val="24"/>
        </w:rPr>
        <w:t xml:space="preserve">resimde görülen engele yaklaştıkça yavaşlayan ve engele 5 cm kalınca duran robot programının hazırlanabilmesi için yeterli süre verilerek tamamlamaları beklenir. Gerek görülmesi durumunda </w:t>
      </w:r>
      <w:r w:rsidRPr="00B10911">
        <w:rPr>
          <w:rFonts w:ascii="Roboto Condensed" w:eastAsia="Calibri" w:hAnsi="Roboto Condensed" w:cs="Times New Roman"/>
          <w:sz w:val="24"/>
          <w:szCs w:val="24"/>
        </w:rPr>
        <w:t>program</w:t>
      </w:r>
      <w:r>
        <w:rPr>
          <w:rFonts w:ascii="Roboto Condensed" w:eastAsia="Calibri" w:hAnsi="Roboto Condensed" w:cs="Times New Roman"/>
          <w:sz w:val="24"/>
          <w:szCs w:val="24"/>
        </w:rPr>
        <w:t>ın mantığı öğrencilere tekrar anlatılır.</w:t>
      </w:r>
    </w:p>
    <w:p w14:paraId="70A3C5FC" w14:textId="77777777" w:rsidR="00F06291" w:rsidRDefault="00F06291" w:rsidP="00F06291">
      <w:pPr>
        <w:spacing w:after="0" w:line="240" w:lineRule="auto"/>
        <w:jc w:val="center"/>
        <w:rPr>
          <w:rFonts w:ascii="Roboto Condensed" w:hAnsi="Roboto Condensed" w:cstheme="majorHAnsi"/>
          <w:bCs/>
          <w:sz w:val="24"/>
          <w:szCs w:val="24"/>
        </w:rPr>
      </w:pPr>
      <w:r>
        <w:rPr>
          <w:rFonts w:ascii="Roboto Condensed" w:hAnsi="Roboto Condensed" w:cstheme="majorHAnsi"/>
          <w:bCs/>
          <w:noProof/>
          <w:sz w:val="24"/>
          <w:szCs w:val="24"/>
          <w:lang w:eastAsia="tr-TR"/>
        </w:rPr>
        <w:drawing>
          <wp:inline distT="0" distB="0" distL="0" distR="0" wp14:anchorId="73AD78ED" wp14:editId="61050273">
            <wp:extent cx="3521529" cy="2001099"/>
            <wp:effectExtent l="0" t="0" r="3175" b="0"/>
            <wp:docPr id="32" name="Resim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1"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7880" cy="2004708"/>
                    </a:xfrm>
                    <a:prstGeom prst="rect">
                      <a:avLst/>
                    </a:prstGeom>
                  </pic:spPr>
                </pic:pic>
              </a:graphicData>
            </a:graphic>
          </wp:inline>
        </w:drawing>
      </w:r>
    </w:p>
    <w:p w14:paraId="55EF416B" w14:textId="01BB9A78" w:rsidR="00F06291" w:rsidRPr="006944F8" w:rsidRDefault="00542826" w:rsidP="00F06291">
      <w:pPr>
        <w:pStyle w:val="ResimYazs"/>
        <w:jc w:val="center"/>
        <w:rPr>
          <w:rFonts w:ascii="Roboto Condensed" w:eastAsia="Calibri" w:hAnsi="Roboto Condensed" w:cs="Times New Roman"/>
          <w:color w:val="auto"/>
          <w:sz w:val="22"/>
          <w:szCs w:val="22"/>
        </w:rPr>
      </w:pPr>
      <w:r>
        <w:rPr>
          <w:rFonts w:ascii="Roboto Condensed" w:hAnsi="Roboto Condensed"/>
          <w:color w:val="auto"/>
          <w:sz w:val="22"/>
          <w:szCs w:val="22"/>
        </w:rPr>
        <w:t>Resim 2</w:t>
      </w:r>
      <w:r w:rsidR="00F06291">
        <w:rPr>
          <w:rFonts w:ascii="Roboto Condensed" w:hAnsi="Roboto Condensed"/>
          <w:color w:val="auto"/>
          <w:sz w:val="22"/>
          <w:szCs w:val="22"/>
        </w:rPr>
        <w:t>.</w:t>
      </w:r>
      <w:r>
        <w:rPr>
          <w:rFonts w:ascii="Roboto Condensed" w:hAnsi="Roboto Condensed"/>
          <w:color w:val="auto"/>
          <w:sz w:val="22"/>
          <w:szCs w:val="22"/>
        </w:rPr>
        <w:t>12</w:t>
      </w:r>
      <w:r w:rsidR="00F06291" w:rsidRPr="006944F8">
        <w:rPr>
          <w:rFonts w:ascii="Roboto Condensed" w:hAnsi="Roboto Condensed"/>
          <w:color w:val="auto"/>
          <w:sz w:val="22"/>
          <w:szCs w:val="22"/>
        </w:rPr>
        <w:t xml:space="preserve"> </w:t>
      </w:r>
      <w:r w:rsidRPr="00542826">
        <w:rPr>
          <w:rFonts w:ascii="Roboto Condensed" w:hAnsi="Roboto Condensed"/>
          <w:color w:val="auto"/>
          <w:sz w:val="22"/>
          <w:szCs w:val="22"/>
        </w:rPr>
        <w:t xml:space="preserve">Engele Yaklaştıkça Yavaşlayan Robot </w:t>
      </w:r>
      <w:del w:id="5" w:author="Ercan" w:date="2022-08-28T18:40:00Z">
        <w:r w:rsidR="00F06291" w:rsidRPr="006944F8" w:rsidDel="00CC00E4">
          <w:rPr>
            <w:rFonts w:ascii="Roboto Condensed" w:hAnsi="Roboto Condensed"/>
            <w:color w:val="auto"/>
            <w:sz w:val="22"/>
            <w:szCs w:val="22"/>
          </w:rPr>
          <w:delText>Örnek</w:delText>
        </w:r>
        <w:r w:rsidR="00F06291" w:rsidDel="00CC00E4">
          <w:rPr>
            <w:rFonts w:ascii="Roboto Condensed" w:hAnsi="Roboto Condensed"/>
            <w:color w:val="auto"/>
            <w:sz w:val="22"/>
            <w:szCs w:val="22"/>
          </w:rPr>
          <w:delText xml:space="preserve"> </w:delText>
        </w:r>
      </w:del>
      <w:ins w:id="6" w:author="Ercan" w:date="2022-08-28T18:40:00Z">
        <w:r w:rsidR="00CC00E4">
          <w:rPr>
            <w:rFonts w:ascii="Roboto Condensed" w:hAnsi="Roboto Condensed"/>
            <w:color w:val="auto"/>
            <w:sz w:val="22"/>
            <w:szCs w:val="22"/>
          </w:rPr>
          <w:t>Program Kodları</w:t>
        </w:r>
      </w:ins>
      <w:del w:id="7" w:author="Ercan" w:date="2022-08-28T18:40:00Z">
        <w:r w:rsidR="00F06291" w:rsidDel="00CC00E4">
          <w:rPr>
            <w:rFonts w:ascii="Roboto Condensed" w:hAnsi="Roboto Condensed"/>
            <w:color w:val="auto"/>
            <w:sz w:val="22"/>
            <w:szCs w:val="22"/>
          </w:rPr>
          <w:delText>Program</w:delText>
        </w:r>
        <w:r w:rsidDel="00CC00E4">
          <w:rPr>
            <w:rFonts w:ascii="Roboto Condensed" w:hAnsi="Roboto Condensed"/>
            <w:color w:val="auto"/>
            <w:sz w:val="22"/>
            <w:szCs w:val="22"/>
          </w:rPr>
          <w:delText>ı</w:delText>
        </w:r>
      </w:del>
    </w:p>
    <w:p w14:paraId="2AA4FD4E" w14:textId="77777777" w:rsidR="00615C48" w:rsidRPr="008C08ED" w:rsidRDefault="00615C48" w:rsidP="00615C48">
      <w:pPr>
        <w:pStyle w:val="Balk3"/>
      </w:pPr>
      <w:r w:rsidRPr="0054123B">
        <w:t xml:space="preserve">Gözle: </w:t>
      </w:r>
      <w:r>
        <w:t>Robota Yaklaşan Nesne Olursa Ses Çıkar</w:t>
      </w:r>
      <w:r w:rsidRPr="0054123B">
        <w:t xml:space="preserve"> </w:t>
      </w:r>
    </w:p>
    <w:p w14:paraId="2A507C85" w14:textId="77777777" w:rsidR="006B6E60" w:rsidRDefault="006B6E60" w:rsidP="006B6E60">
      <w:pPr>
        <w:contextualSpacing/>
        <w:jc w:val="both"/>
        <w:rPr>
          <w:rFonts w:ascii="Roboto Condensed" w:hAnsi="Roboto Condensed" w:cstheme="majorHAnsi"/>
          <w:sz w:val="24"/>
          <w:szCs w:val="24"/>
        </w:rPr>
      </w:pPr>
      <w:r>
        <w:rPr>
          <w:rFonts w:ascii="Roboto Condensed" w:hAnsi="Roboto Condensed" w:cstheme="majorHAnsi"/>
          <w:sz w:val="24"/>
          <w:szCs w:val="24"/>
        </w:rPr>
        <w:t>Rehber öğretmen, Sürüş Modeli robotuna 5 cm’den daha az bir mesafede bir nesne yaklaştığında ses çalan bir program yazacağından bahseder. Öncelikle mesafe sensörünün çalıştığını kontrol eder ve programlama alanına “</w:t>
      </w:r>
      <w:r w:rsidRPr="003F2974">
        <w:rPr>
          <w:rFonts w:ascii="Roboto Condensed" w:hAnsi="Roboto Condensed" w:cstheme="majorHAnsi"/>
          <w:i/>
          <w:sz w:val="24"/>
          <w:szCs w:val="24"/>
        </w:rPr>
        <w:t>sürekli tekrarla</w:t>
      </w:r>
      <w:r>
        <w:rPr>
          <w:rFonts w:ascii="Roboto Condensed" w:hAnsi="Roboto Condensed" w:cstheme="majorHAnsi"/>
          <w:i/>
          <w:sz w:val="24"/>
          <w:szCs w:val="24"/>
        </w:rPr>
        <w:t>”</w:t>
      </w:r>
      <w:r>
        <w:rPr>
          <w:rFonts w:ascii="Roboto Condensed" w:hAnsi="Roboto Condensed" w:cstheme="majorHAnsi"/>
          <w:sz w:val="24"/>
          <w:szCs w:val="24"/>
        </w:rPr>
        <w:t xml:space="preserve"> döngüsünü sürükleyip bırakır</w:t>
      </w:r>
      <w:r w:rsidRPr="00186BE8">
        <w:rPr>
          <w:rFonts w:ascii="Roboto Condensed" w:hAnsi="Roboto Condensed" w:cstheme="majorHAnsi"/>
          <w:sz w:val="24"/>
          <w:szCs w:val="24"/>
        </w:rPr>
        <w:t>.</w:t>
      </w:r>
      <w:r>
        <w:rPr>
          <w:rFonts w:ascii="Roboto Condensed" w:hAnsi="Roboto Condensed" w:cstheme="majorHAnsi"/>
          <w:sz w:val="24"/>
          <w:szCs w:val="24"/>
        </w:rPr>
        <w:t xml:space="preserve"> Yine bu döngünün neden kullanıldığından bahseder. Mesafenin 5 cm’den az olması durumunu kontrol edecek “</w:t>
      </w:r>
      <w:r w:rsidRPr="003F2974">
        <w:rPr>
          <w:rFonts w:ascii="Roboto Condensed" w:hAnsi="Roboto Condensed" w:cstheme="majorHAnsi"/>
          <w:i/>
          <w:sz w:val="24"/>
          <w:szCs w:val="24"/>
        </w:rPr>
        <w:t>eğer ise</w:t>
      </w:r>
      <w:r>
        <w:rPr>
          <w:rFonts w:ascii="Roboto Condensed" w:hAnsi="Roboto Condensed" w:cstheme="majorHAnsi"/>
          <w:i/>
          <w:sz w:val="24"/>
          <w:szCs w:val="24"/>
        </w:rPr>
        <w:t>”</w:t>
      </w:r>
      <w:r>
        <w:rPr>
          <w:rFonts w:ascii="Roboto Condensed" w:hAnsi="Roboto Condensed" w:cstheme="majorHAnsi"/>
          <w:sz w:val="24"/>
          <w:szCs w:val="24"/>
        </w:rPr>
        <w:t xml:space="preserve"> bloğunu kullanır. Çalmak istediği bir sesi kütüphaneden seçerek kodlarını tamamlar. Kontrol doğru olduğu sürece sesi çalındığını öğrencilerine gösterir.  </w:t>
      </w:r>
    </w:p>
    <w:p w14:paraId="6CC5CFCF" w14:textId="77777777" w:rsidR="006B6E60" w:rsidRDefault="006B6E60" w:rsidP="006B6E60">
      <w:pPr>
        <w:contextualSpacing/>
        <w:jc w:val="center"/>
        <w:rPr>
          <w:rFonts w:ascii="Roboto Condensed" w:eastAsia="Calibri" w:hAnsi="Roboto Condensed" w:cs="Times New Roman"/>
          <w:sz w:val="24"/>
          <w:szCs w:val="24"/>
        </w:rPr>
      </w:pPr>
      <w:r>
        <w:rPr>
          <w:rFonts w:ascii="Roboto Condensed" w:eastAsia="Calibri" w:hAnsi="Roboto Condensed" w:cs="Times New Roman"/>
          <w:noProof/>
          <w:sz w:val="24"/>
          <w:szCs w:val="24"/>
          <w:lang w:eastAsia="tr-TR"/>
        </w:rPr>
        <w:drawing>
          <wp:inline distT="0" distB="0" distL="0" distR="0" wp14:anchorId="60ADAA9F" wp14:editId="017774B3">
            <wp:extent cx="2982686" cy="1481429"/>
            <wp:effectExtent l="0" t="0" r="8255" b="5080"/>
            <wp:docPr id="34" name="Resim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0102" cy="1485113"/>
                    </a:xfrm>
                    <a:prstGeom prst="rect">
                      <a:avLst/>
                    </a:prstGeom>
                  </pic:spPr>
                </pic:pic>
              </a:graphicData>
            </a:graphic>
          </wp:inline>
        </w:drawing>
      </w:r>
    </w:p>
    <w:p w14:paraId="7BC21BB3" w14:textId="5C97E18B" w:rsidR="006B6E60" w:rsidRPr="006944F8" w:rsidRDefault="006B6E60" w:rsidP="006B6E60">
      <w:pPr>
        <w:pStyle w:val="ResimYazs"/>
        <w:jc w:val="center"/>
        <w:rPr>
          <w:rFonts w:ascii="Roboto Condensed" w:eastAsia="Calibri" w:hAnsi="Roboto Condensed" w:cs="Times New Roman"/>
          <w:color w:val="auto"/>
          <w:sz w:val="22"/>
          <w:szCs w:val="22"/>
        </w:rPr>
      </w:pPr>
      <w:r>
        <w:rPr>
          <w:rFonts w:ascii="Roboto Condensed" w:hAnsi="Roboto Condensed"/>
          <w:color w:val="auto"/>
          <w:sz w:val="22"/>
          <w:szCs w:val="22"/>
        </w:rPr>
        <w:t xml:space="preserve">Resim </w:t>
      </w:r>
      <w:r w:rsidR="00542826">
        <w:rPr>
          <w:rFonts w:ascii="Roboto Condensed" w:hAnsi="Roboto Condensed"/>
          <w:color w:val="auto"/>
          <w:sz w:val="22"/>
          <w:szCs w:val="22"/>
        </w:rPr>
        <w:t>2.13</w:t>
      </w:r>
      <w:r w:rsidRPr="006944F8">
        <w:rPr>
          <w:rFonts w:ascii="Roboto Condensed" w:hAnsi="Roboto Condensed"/>
          <w:color w:val="auto"/>
          <w:sz w:val="22"/>
          <w:szCs w:val="22"/>
        </w:rPr>
        <w:t xml:space="preserve"> </w:t>
      </w:r>
      <w:r w:rsidR="00542826" w:rsidRPr="00542826">
        <w:rPr>
          <w:rFonts w:ascii="Roboto Condensed" w:hAnsi="Roboto Condensed"/>
          <w:color w:val="auto"/>
          <w:sz w:val="22"/>
          <w:szCs w:val="22"/>
        </w:rPr>
        <w:t>Robota Yaklaşan Nesne Olursa Ses Çıkar</w:t>
      </w:r>
      <w:r w:rsidR="00542826">
        <w:rPr>
          <w:rFonts w:ascii="Roboto Condensed" w:hAnsi="Roboto Condensed"/>
          <w:color w:val="auto"/>
          <w:sz w:val="22"/>
          <w:szCs w:val="22"/>
        </w:rPr>
        <w:t>an</w:t>
      </w:r>
      <w:r w:rsidR="00542826" w:rsidRPr="00542826">
        <w:rPr>
          <w:rFonts w:ascii="Roboto Condensed" w:hAnsi="Roboto Condensed"/>
          <w:color w:val="auto"/>
          <w:sz w:val="22"/>
          <w:szCs w:val="22"/>
        </w:rPr>
        <w:t xml:space="preserve"> </w:t>
      </w:r>
      <w:r w:rsidR="00266824">
        <w:rPr>
          <w:rFonts w:ascii="Roboto Condensed" w:hAnsi="Roboto Condensed"/>
          <w:color w:val="auto"/>
          <w:sz w:val="22"/>
          <w:szCs w:val="22"/>
        </w:rPr>
        <w:t>Program Kodları</w:t>
      </w:r>
    </w:p>
    <w:p w14:paraId="10A0415C" w14:textId="77777777" w:rsidR="000C73CC" w:rsidRPr="00210DD8" w:rsidRDefault="000C73CC" w:rsidP="000C73CC">
      <w:pPr>
        <w:pStyle w:val="Balk3"/>
      </w:pPr>
      <w:r w:rsidRPr="00210DD8">
        <w:t xml:space="preserve">Uygula: </w:t>
      </w:r>
      <w:r>
        <w:t>Park Sensörü</w:t>
      </w:r>
    </w:p>
    <w:p w14:paraId="2DF39A8E" w14:textId="77777777" w:rsidR="006B6E60" w:rsidRDefault="006B6E60" w:rsidP="006B6E60">
      <w:pPr>
        <w:jc w:val="both"/>
        <w:rPr>
          <w:rFonts w:ascii="Roboto Condensed" w:eastAsia="Calibri" w:hAnsi="Roboto Condensed" w:cs="Times New Roman"/>
          <w:sz w:val="24"/>
          <w:szCs w:val="24"/>
        </w:rPr>
      </w:pPr>
      <w:r>
        <w:rPr>
          <w:rFonts w:ascii="Roboto Condensed" w:eastAsia="Calibri" w:hAnsi="Roboto Condensed" w:cs="Times New Roman"/>
          <w:sz w:val="24"/>
          <w:szCs w:val="24"/>
        </w:rPr>
        <w:t>Bu etkinlikte, ö</w:t>
      </w:r>
      <w:r w:rsidRPr="00B10911">
        <w:rPr>
          <w:rFonts w:ascii="Roboto Condensed" w:eastAsia="Calibri" w:hAnsi="Roboto Condensed" w:cs="Times New Roman"/>
          <w:sz w:val="24"/>
          <w:szCs w:val="24"/>
        </w:rPr>
        <w:t>ğrencilerden robotu taşıtlardaki park sensörüne benzer şekilde programlamaları istenir. Robotun belirli bir mesafeye gelince uyarı vermesi, mesafe azaldıkça sesi yükseltmesi</w:t>
      </w:r>
      <w:r>
        <w:rPr>
          <w:rFonts w:ascii="Roboto Condensed" w:eastAsia="Calibri" w:hAnsi="Roboto Condensed" w:cs="Times New Roman"/>
          <w:sz w:val="24"/>
          <w:szCs w:val="24"/>
        </w:rPr>
        <w:t xml:space="preserve"> ve</w:t>
      </w:r>
      <w:r w:rsidRPr="00B10911">
        <w:rPr>
          <w:rFonts w:ascii="Roboto Condensed" w:eastAsia="Calibri" w:hAnsi="Roboto Condensed" w:cs="Times New Roman"/>
          <w:sz w:val="24"/>
          <w:szCs w:val="24"/>
        </w:rPr>
        <w:t xml:space="preserve"> </w:t>
      </w:r>
      <w:r>
        <w:rPr>
          <w:rFonts w:ascii="Roboto Condensed" w:eastAsia="Calibri" w:hAnsi="Roboto Condensed" w:cs="Times New Roman"/>
          <w:sz w:val="24"/>
          <w:szCs w:val="24"/>
        </w:rPr>
        <w:t>Hub</w:t>
      </w:r>
      <w:r w:rsidRPr="00B10911">
        <w:rPr>
          <w:rFonts w:ascii="Roboto Condensed" w:eastAsia="Calibri" w:hAnsi="Roboto Condensed" w:cs="Times New Roman"/>
          <w:sz w:val="24"/>
          <w:szCs w:val="24"/>
        </w:rPr>
        <w:t xml:space="preserve"> ekranında uyarı ile paralel görseller yansıtması istenir. </w:t>
      </w:r>
    </w:p>
    <w:p w14:paraId="757CF587" w14:textId="77777777" w:rsidR="006B6E60" w:rsidRDefault="006B6E60" w:rsidP="006B6E60">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Öğrenciler program adımlarını detaylı olarak planlamalı (mesafeleri belirlemeli, belirlenen mesafelerdeki işlemleri tanımlamalı, kullanılacak sesleri ve görselleri seçmeli, mesafeler değiştikçe robotun nasıl davranacağına karar vermeli) ve bu öğelerin programla nasıl yapılabileceğini tasarlamalıdır. </w:t>
      </w:r>
    </w:p>
    <w:p w14:paraId="55E421DF" w14:textId="77777777" w:rsidR="006B6E60" w:rsidRDefault="006B6E60" w:rsidP="006B6E60">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Burada öğrencilerin en çok zorlanacağı konulardan birisi, ses, hareket, görüntü ve mesafe sensörünün senkronizasyonunu sağlanmaktır. Rehber öğretmen sadece yönlendirir ve öğrencilere takıldıkları noktalarda destek olur. </w:t>
      </w:r>
      <w:r>
        <w:rPr>
          <w:rFonts w:ascii="Roboto Condensed" w:eastAsia="Calibri" w:hAnsi="Roboto Condensed" w:cs="Times New Roman"/>
          <w:sz w:val="24"/>
          <w:szCs w:val="24"/>
        </w:rPr>
        <w:t>Aşağıda örnek bir program parçası verilmiştir.</w:t>
      </w:r>
    </w:p>
    <w:p w14:paraId="2BF43C28" w14:textId="77777777" w:rsidR="006B6E60" w:rsidRPr="00B10911" w:rsidRDefault="006B6E60" w:rsidP="006B6E60">
      <w:pPr>
        <w:jc w:val="center"/>
        <w:rPr>
          <w:rFonts w:ascii="Roboto Condensed" w:eastAsia="Calibri" w:hAnsi="Roboto Condensed" w:cs="Times New Roman"/>
          <w:sz w:val="24"/>
          <w:szCs w:val="24"/>
        </w:rPr>
      </w:pPr>
      <w:r>
        <w:rPr>
          <w:rFonts w:ascii="Roboto Condensed" w:eastAsia="Calibri" w:hAnsi="Roboto Condensed" w:cs="Times New Roman"/>
          <w:noProof/>
          <w:sz w:val="24"/>
          <w:szCs w:val="24"/>
          <w:lang w:eastAsia="tr-TR"/>
        </w:rPr>
        <w:drawing>
          <wp:inline distT="0" distB="0" distL="0" distR="0" wp14:anchorId="53F8C359" wp14:editId="096B0574">
            <wp:extent cx="3839205" cy="5154386"/>
            <wp:effectExtent l="0" t="0" r="9525" b="8255"/>
            <wp:docPr id="35" name="Resim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2211" cy="5171848"/>
                    </a:xfrm>
                    <a:prstGeom prst="rect">
                      <a:avLst/>
                    </a:prstGeom>
                  </pic:spPr>
                </pic:pic>
              </a:graphicData>
            </a:graphic>
          </wp:inline>
        </w:drawing>
      </w:r>
    </w:p>
    <w:p w14:paraId="53B4A3B2" w14:textId="65BA0658" w:rsidR="006B6E60" w:rsidRPr="006944F8" w:rsidRDefault="006B6E60" w:rsidP="006B6E60">
      <w:pPr>
        <w:pStyle w:val="ResimYazs"/>
        <w:jc w:val="center"/>
        <w:rPr>
          <w:rFonts w:ascii="Roboto Condensed" w:eastAsia="Calibri" w:hAnsi="Roboto Condensed" w:cs="Times New Roman"/>
          <w:color w:val="auto"/>
          <w:sz w:val="22"/>
          <w:szCs w:val="22"/>
        </w:rPr>
      </w:pPr>
      <w:r>
        <w:rPr>
          <w:rFonts w:ascii="Roboto Condensed" w:hAnsi="Roboto Condensed"/>
          <w:color w:val="auto"/>
          <w:sz w:val="22"/>
          <w:szCs w:val="22"/>
        </w:rPr>
        <w:t xml:space="preserve">Resim </w:t>
      </w:r>
      <w:r w:rsidR="00542826">
        <w:rPr>
          <w:rFonts w:ascii="Roboto Condensed" w:hAnsi="Roboto Condensed"/>
          <w:color w:val="auto"/>
          <w:sz w:val="22"/>
          <w:szCs w:val="22"/>
        </w:rPr>
        <w:t>2</w:t>
      </w:r>
      <w:r>
        <w:rPr>
          <w:rFonts w:ascii="Roboto Condensed" w:hAnsi="Roboto Condensed"/>
          <w:color w:val="auto"/>
          <w:sz w:val="22"/>
          <w:szCs w:val="22"/>
        </w:rPr>
        <w:t>.</w:t>
      </w:r>
      <w:r w:rsidR="00542826">
        <w:rPr>
          <w:rFonts w:ascii="Roboto Condensed" w:hAnsi="Roboto Condensed"/>
          <w:color w:val="auto"/>
          <w:sz w:val="22"/>
          <w:szCs w:val="22"/>
        </w:rPr>
        <w:t>14</w:t>
      </w:r>
      <w:r w:rsidRPr="006944F8">
        <w:rPr>
          <w:rFonts w:ascii="Roboto Condensed" w:hAnsi="Roboto Condensed"/>
          <w:color w:val="auto"/>
          <w:sz w:val="22"/>
          <w:szCs w:val="22"/>
        </w:rPr>
        <w:t xml:space="preserve"> </w:t>
      </w:r>
      <w:r>
        <w:rPr>
          <w:rFonts w:ascii="Roboto Condensed" w:hAnsi="Roboto Condensed"/>
          <w:color w:val="auto"/>
          <w:sz w:val="22"/>
          <w:szCs w:val="22"/>
        </w:rPr>
        <w:t xml:space="preserve">Park Sensörü </w:t>
      </w:r>
      <w:r w:rsidRPr="00D769D1">
        <w:rPr>
          <w:rFonts w:ascii="Roboto Condensed" w:hAnsi="Roboto Condensed"/>
          <w:color w:val="auto"/>
          <w:sz w:val="22"/>
          <w:szCs w:val="22"/>
        </w:rPr>
        <w:t>Program</w:t>
      </w:r>
      <w:r w:rsidR="009B1ED3">
        <w:rPr>
          <w:rFonts w:ascii="Roboto Condensed" w:hAnsi="Roboto Condensed"/>
          <w:color w:val="auto"/>
          <w:sz w:val="22"/>
          <w:szCs w:val="22"/>
        </w:rPr>
        <w:t xml:space="preserve"> Kodları</w:t>
      </w:r>
    </w:p>
    <w:p w14:paraId="6DFD5C91" w14:textId="07E259A8" w:rsidR="00326DEB" w:rsidRDefault="00326DEB" w:rsidP="00326DEB">
      <w:pPr>
        <w:pStyle w:val="Balk2"/>
      </w:pPr>
      <w:r>
        <w:t>TASARLA</w:t>
      </w:r>
      <w:r w:rsidR="00D31823">
        <w:t xml:space="preserve"> VE ÜRET</w:t>
      </w:r>
    </w:p>
    <w:p w14:paraId="377AE4F5" w14:textId="7D8BCCB7" w:rsidR="00DD2737" w:rsidRPr="00B10911" w:rsidRDefault="005503E7" w:rsidP="00DD2737">
      <w:pPr>
        <w:keepNext/>
        <w:keepLines/>
        <w:spacing w:before="120" w:after="120"/>
        <w:outlineLvl w:val="2"/>
        <w:rPr>
          <w:rFonts w:ascii="Roboto Condensed" w:eastAsia="Times New Roman" w:hAnsi="Roboto Condensed" w:cstheme="majorBidi"/>
          <w:color w:val="007F9A"/>
          <w:sz w:val="28"/>
          <w:szCs w:val="28"/>
        </w:rPr>
      </w:pPr>
      <w:bookmarkStart w:id="8" w:name="_Toc78362215"/>
      <w:r>
        <w:rPr>
          <w:rFonts w:ascii="Roboto Condensed" w:eastAsia="Times New Roman" w:hAnsi="Roboto Condensed" w:cstheme="majorBidi"/>
          <w:color w:val="007F9A"/>
          <w:sz w:val="28"/>
          <w:szCs w:val="28"/>
        </w:rPr>
        <w:t>Tasarla</w:t>
      </w:r>
      <w:r w:rsidR="00DD2737" w:rsidRPr="00B10911">
        <w:rPr>
          <w:rFonts w:ascii="Roboto Condensed" w:eastAsia="Times New Roman" w:hAnsi="Roboto Condensed" w:cstheme="majorBidi"/>
          <w:color w:val="007F9A"/>
          <w:sz w:val="28"/>
          <w:szCs w:val="28"/>
        </w:rPr>
        <w:t>: Öndeki Aracı Takip Eden Robot</w:t>
      </w:r>
      <w:bookmarkEnd w:id="8"/>
    </w:p>
    <w:p w14:paraId="4BBF48A3" w14:textId="77777777" w:rsidR="00125764" w:rsidRPr="00B10911" w:rsidRDefault="00125764" w:rsidP="00125764">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Bu etkinlikte robotun önünde bulunan bir arabayı (araba olmak zorunda değil herhangi bir </w:t>
      </w:r>
      <w:r>
        <w:rPr>
          <w:rFonts w:ascii="Roboto Condensed" w:eastAsia="Calibri" w:hAnsi="Roboto Condensed" w:cs="Times New Roman"/>
          <w:sz w:val="24"/>
          <w:szCs w:val="24"/>
        </w:rPr>
        <w:t>nesneyi</w:t>
      </w:r>
      <w:r w:rsidRPr="00B10911">
        <w:rPr>
          <w:rFonts w:ascii="Roboto Condensed" w:eastAsia="Calibri" w:hAnsi="Roboto Condensed" w:cs="Times New Roman"/>
          <w:sz w:val="24"/>
          <w:szCs w:val="24"/>
        </w:rPr>
        <w:t xml:space="preserve">) takip etmesi sağlanacaktır. </w:t>
      </w:r>
    </w:p>
    <w:p w14:paraId="04526DEF" w14:textId="77777777" w:rsidR="00125764" w:rsidRPr="00B10911" w:rsidRDefault="00125764" w:rsidP="00125764">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Öğrencilerden öndeki arabayı</w:t>
      </w:r>
      <w:r>
        <w:rPr>
          <w:rFonts w:ascii="Roboto Condensed" w:eastAsia="Calibri" w:hAnsi="Roboto Condensed" w:cs="Times New Roman"/>
          <w:sz w:val="24"/>
          <w:szCs w:val="24"/>
        </w:rPr>
        <w:t xml:space="preserve"> ya da nesneyi</w:t>
      </w:r>
      <w:r w:rsidRPr="00B10911">
        <w:rPr>
          <w:rFonts w:ascii="Roboto Condensed" w:eastAsia="Calibri" w:hAnsi="Roboto Condensed" w:cs="Times New Roman"/>
          <w:sz w:val="24"/>
          <w:szCs w:val="24"/>
        </w:rPr>
        <w:t xml:space="preserve"> takip eden, yani öndeki araba ilerledikçe ilerleyen bir robotun program kodunun nasıl yazılacağı üzeri</w:t>
      </w:r>
      <w:r>
        <w:rPr>
          <w:rFonts w:ascii="Roboto Condensed" w:eastAsia="Calibri" w:hAnsi="Roboto Condensed" w:cs="Times New Roman"/>
          <w:sz w:val="24"/>
          <w:szCs w:val="24"/>
        </w:rPr>
        <w:t xml:space="preserve">nde düşünmeleri istenir. </w:t>
      </w:r>
      <w:r w:rsidRPr="00B10911">
        <w:rPr>
          <w:rFonts w:ascii="Roboto Condensed" w:eastAsia="Calibri" w:hAnsi="Roboto Condensed" w:cs="Times New Roman"/>
          <w:sz w:val="24"/>
          <w:szCs w:val="24"/>
        </w:rPr>
        <w:t xml:space="preserve">Gruplara çözümü kendi kendilerine üretmesi için zaman verilmelidir. </w:t>
      </w:r>
      <w:r>
        <w:rPr>
          <w:rFonts w:ascii="Roboto Condensed" w:eastAsia="Calibri" w:hAnsi="Roboto Condensed" w:cs="Times New Roman"/>
          <w:sz w:val="24"/>
          <w:szCs w:val="24"/>
        </w:rPr>
        <w:t>Bu süreçte, ö</w:t>
      </w:r>
      <w:r w:rsidRPr="00B10911">
        <w:rPr>
          <w:rFonts w:ascii="Roboto Condensed" w:eastAsia="Calibri" w:hAnsi="Roboto Condensed" w:cs="Times New Roman"/>
          <w:sz w:val="24"/>
          <w:szCs w:val="24"/>
        </w:rPr>
        <w:t>ğrenciler grup olarak tartışırlar. Gerektiği</w:t>
      </w:r>
      <w:r>
        <w:rPr>
          <w:rFonts w:ascii="Roboto Condensed" w:eastAsia="Calibri" w:hAnsi="Roboto Condensed" w:cs="Times New Roman"/>
          <w:sz w:val="24"/>
          <w:szCs w:val="24"/>
        </w:rPr>
        <w:t>nde</w:t>
      </w:r>
      <w:r w:rsidRPr="00B10911">
        <w:rPr>
          <w:rFonts w:ascii="Roboto Condensed" w:eastAsia="Calibri" w:hAnsi="Roboto Condensed" w:cs="Times New Roman"/>
          <w:sz w:val="24"/>
          <w:szCs w:val="24"/>
        </w:rPr>
        <w:t xml:space="preserve"> rehber öğretmen onlara yardımcı olabilir. Ders programı boyunca, tasarlama sürecinde olduğu gibi, öğrencilerin aşağıda örnek olarak da verilen iki adıma benzer bir süreci gerçekleştirmeleri gerekir. </w:t>
      </w:r>
    </w:p>
    <w:p w14:paraId="69501FB2" w14:textId="77777777" w:rsidR="00125764" w:rsidRPr="00B10911" w:rsidRDefault="00125764" w:rsidP="00125764">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Tanımlama</w:t>
      </w:r>
      <w:r w:rsidRPr="00B10911">
        <w:rPr>
          <w:rFonts w:ascii="Roboto Condensed" w:eastAsia="Calibri" w:hAnsi="Roboto Condensed" w:cs="Times New Roman"/>
          <w:sz w:val="24"/>
          <w:szCs w:val="24"/>
        </w:rPr>
        <w:t>: Öğrencilerin önc</w:t>
      </w:r>
      <w:r>
        <w:rPr>
          <w:rFonts w:ascii="Roboto Condensed" w:eastAsia="Calibri" w:hAnsi="Roboto Condensed" w:cs="Times New Roman"/>
          <w:sz w:val="24"/>
          <w:szCs w:val="24"/>
        </w:rPr>
        <w:t>elikle istenilen takip işlemi için</w:t>
      </w:r>
      <w:r w:rsidRPr="00B10911">
        <w:rPr>
          <w:rFonts w:ascii="Roboto Condensed" w:eastAsia="Calibri" w:hAnsi="Roboto Condensed" w:cs="Times New Roman"/>
          <w:sz w:val="24"/>
          <w:szCs w:val="24"/>
        </w:rPr>
        <w:t xml:space="preserve"> neler gerektirdiğini belirlemesi ve </w:t>
      </w:r>
      <w:r>
        <w:rPr>
          <w:rFonts w:ascii="Roboto Condensed" w:eastAsia="Calibri" w:hAnsi="Roboto Condensed" w:cs="Times New Roman"/>
          <w:sz w:val="24"/>
          <w:szCs w:val="24"/>
        </w:rPr>
        <w:t>bunları sıralaması</w:t>
      </w:r>
      <w:r w:rsidRPr="00B10911">
        <w:rPr>
          <w:rFonts w:ascii="Roboto Condensed" w:eastAsia="Calibri" w:hAnsi="Roboto Condensed" w:cs="Times New Roman"/>
          <w:sz w:val="24"/>
          <w:szCs w:val="24"/>
        </w:rPr>
        <w:t xml:space="preserve"> gerekir. Örneğin;</w:t>
      </w:r>
    </w:p>
    <w:p w14:paraId="41DCE082" w14:textId="77777777" w:rsidR="00125764" w:rsidRPr="00B10911" w:rsidRDefault="00125764" w:rsidP="00125764">
      <w:pPr>
        <w:numPr>
          <w:ilvl w:val="0"/>
          <w:numId w:val="34"/>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Robot öndeki araç ile arasındaki mesafeyi sürekli kontrol </w:t>
      </w:r>
      <w:r>
        <w:rPr>
          <w:rFonts w:ascii="Roboto Condensed" w:eastAsia="Calibri" w:hAnsi="Roboto Condensed" w:cs="Times New Roman"/>
          <w:sz w:val="24"/>
          <w:szCs w:val="24"/>
        </w:rPr>
        <w:t>etmeli</w:t>
      </w:r>
      <w:r w:rsidRPr="00B10911">
        <w:rPr>
          <w:rFonts w:ascii="Roboto Condensed" w:eastAsia="Calibri" w:hAnsi="Roboto Condensed" w:cs="Times New Roman"/>
          <w:sz w:val="24"/>
          <w:szCs w:val="24"/>
        </w:rPr>
        <w:t>.</w:t>
      </w:r>
    </w:p>
    <w:p w14:paraId="519DA3D5" w14:textId="77777777" w:rsidR="00125764" w:rsidRPr="00B10911" w:rsidRDefault="00125764" w:rsidP="00125764">
      <w:pPr>
        <w:numPr>
          <w:ilvl w:val="0"/>
          <w:numId w:val="34"/>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Öndeki araç hareket ederse hareket </w:t>
      </w:r>
      <w:r>
        <w:rPr>
          <w:rFonts w:ascii="Roboto Condensed" w:eastAsia="Calibri" w:hAnsi="Roboto Condensed" w:cs="Times New Roman"/>
          <w:sz w:val="24"/>
          <w:szCs w:val="24"/>
        </w:rPr>
        <w:t>etmeli</w:t>
      </w:r>
      <w:r w:rsidRPr="00B10911">
        <w:rPr>
          <w:rFonts w:ascii="Roboto Condensed" w:eastAsia="Calibri" w:hAnsi="Roboto Condensed" w:cs="Times New Roman"/>
          <w:sz w:val="24"/>
          <w:szCs w:val="24"/>
        </w:rPr>
        <w:t>.</w:t>
      </w:r>
    </w:p>
    <w:p w14:paraId="27A2FC98" w14:textId="77777777" w:rsidR="00125764" w:rsidRPr="00B10911" w:rsidRDefault="00125764" w:rsidP="00125764">
      <w:pPr>
        <w:numPr>
          <w:ilvl w:val="0"/>
          <w:numId w:val="34"/>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Öndeki araç hızlı h</w:t>
      </w:r>
      <w:r>
        <w:rPr>
          <w:rFonts w:ascii="Roboto Condensed" w:eastAsia="Calibri" w:hAnsi="Roboto Condensed" w:cs="Times New Roman"/>
          <w:sz w:val="24"/>
          <w:szCs w:val="24"/>
        </w:rPr>
        <w:t>areket ediyorsa robot hızlanmalı</w:t>
      </w:r>
      <w:r w:rsidRPr="00B10911">
        <w:rPr>
          <w:rFonts w:ascii="Roboto Condensed" w:eastAsia="Calibri" w:hAnsi="Roboto Condensed" w:cs="Times New Roman"/>
          <w:sz w:val="24"/>
          <w:szCs w:val="24"/>
        </w:rPr>
        <w:t>, yavaş hareket ediyorsa yavaşla</w:t>
      </w:r>
      <w:r>
        <w:rPr>
          <w:rFonts w:ascii="Roboto Condensed" w:eastAsia="Calibri" w:hAnsi="Roboto Condensed" w:cs="Times New Roman"/>
          <w:sz w:val="24"/>
          <w:szCs w:val="24"/>
        </w:rPr>
        <w:t>malı</w:t>
      </w:r>
      <w:r w:rsidRPr="00B10911">
        <w:rPr>
          <w:rFonts w:ascii="Roboto Condensed" w:eastAsia="Calibri" w:hAnsi="Roboto Condensed" w:cs="Times New Roman"/>
          <w:sz w:val="24"/>
          <w:szCs w:val="24"/>
        </w:rPr>
        <w:t>.</w:t>
      </w:r>
    </w:p>
    <w:p w14:paraId="32C1215F" w14:textId="77777777" w:rsidR="00125764" w:rsidRPr="00B10911" w:rsidRDefault="00125764" w:rsidP="00125764">
      <w:pPr>
        <w:numPr>
          <w:ilvl w:val="0"/>
          <w:numId w:val="34"/>
        </w:numPr>
        <w:contextualSpacing/>
        <w:jc w:val="both"/>
        <w:rPr>
          <w:rFonts w:ascii="Roboto Condensed" w:eastAsia="Calibri" w:hAnsi="Roboto Condensed" w:cs="Times New Roman"/>
          <w:sz w:val="24"/>
          <w:szCs w:val="24"/>
        </w:rPr>
      </w:pPr>
      <w:r>
        <w:rPr>
          <w:rFonts w:ascii="Roboto Condensed" w:eastAsia="Calibri" w:hAnsi="Roboto Condensed" w:cs="Times New Roman"/>
          <w:sz w:val="24"/>
          <w:szCs w:val="24"/>
        </w:rPr>
        <w:t>Öndeki araç durunca durmalı</w:t>
      </w:r>
      <w:r w:rsidRPr="00B10911">
        <w:rPr>
          <w:rFonts w:ascii="Roboto Condensed" w:eastAsia="Calibri" w:hAnsi="Roboto Condensed" w:cs="Times New Roman"/>
          <w:sz w:val="24"/>
          <w:szCs w:val="24"/>
        </w:rPr>
        <w:t>.</w:t>
      </w:r>
    </w:p>
    <w:p w14:paraId="3629FE4C" w14:textId="77777777" w:rsidR="00125764" w:rsidRDefault="00125764" w:rsidP="00125764">
      <w:pPr>
        <w:jc w:val="both"/>
        <w:rPr>
          <w:rFonts w:ascii="Roboto Condensed" w:eastAsia="Calibri" w:hAnsi="Roboto Condensed" w:cs="Times New Roman"/>
          <w:sz w:val="24"/>
          <w:szCs w:val="24"/>
          <w:u w:val="single"/>
        </w:rPr>
      </w:pPr>
    </w:p>
    <w:p w14:paraId="040D79B6" w14:textId="77777777" w:rsidR="00125764" w:rsidRPr="00B10911" w:rsidRDefault="00125764" w:rsidP="00125764">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Fikir üretme</w:t>
      </w:r>
      <w:r w:rsidRPr="00B10911">
        <w:rPr>
          <w:rFonts w:ascii="Roboto Condensed" w:eastAsia="Calibri" w:hAnsi="Roboto Condensed" w:cs="Times New Roman"/>
          <w:sz w:val="24"/>
          <w:szCs w:val="24"/>
        </w:rPr>
        <w:t xml:space="preserve">: Bu aşamada öğrencilerin yukarda belirlenen işlemlerin nasıl yapılabileceği ile ilgili fikir yürütmesi gerekir. Örneğin, öğrenciler aşağıdaki maddelere benzer fikirler üretebilir. </w:t>
      </w:r>
    </w:p>
    <w:p w14:paraId="1402F544"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Öndeki araçla arasındaki mesafeyi sürekli kontrol etmek için mesafe sensörü ve döngü kullanılabilir.</w:t>
      </w:r>
    </w:p>
    <w:p w14:paraId="5087E361" w14:textId="77777777" w:rsidR="00125764"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Öndeki araçla arasındaki mesafe 80 cm’den büyükse </w:t>
      </w:r>
      <w:r>
        <w:rPr>
          <w:rFonts w:ascii="Roboto Condensed" w:eastAsia="Calibri" w:hAnsi="Roboto Condensed" w:cs="Times New Roman"/>
          <w:sz w:val="24"/>
          <w:szCs w:val="24"/>
        </w:rPr>
        <w:t>hareketin hızı %100</w:t>
      </w:r>
      <w:r w:rsidRPr="00B10911">
        <w:rPr>
          <w:rFonts w:ascii="Roboto Condensed" w:eastAsia="Calibri" w:hAnsi="Roboto Condensed" w:cs="Times New Roman"/>
          <w:sz w:val="24"/>
          <w:szCs w:val="24"/>
        </w:rPr>
        <w:t xml:space="preserve"> olarak ayarlanacak. </w:t>
      </w:r>
    </w:p>
    <w:p w14:paraId="082AEA7E"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Öndeki araçla arasındaki mesafe 60 cm’den büyük</w:t>
      </w:r>
      <w:r>
        <w:rPr>
          <w:rFonts w:ascii="Roboto Condensed" w:eastAsia="Calibri" w:hAnsi="Roboto Condensed" w:cs="Times New Roman"/>
          <w:sz w:val="24"/>
          <w:szCs w:val="24"/>
        </w:rPr>
        <w:t xml:space="preserve"> ve 80 cm’den küçükse hareketin hızı %80</w:t>
      </w:r>
      <w:r w:rsidRPr="00B10911">
        <w:rPr>
          <w:rFonts w:ascii="Roboto Condensed" w:eastAsia="Calibri" w:hAnsi="Roboto Condensed" w:cs="Times New Roman"/>
          <w:sz w:val="24"/>
          <w:szCs w:val="24"/>
        </w:rPr>
        <w:t xml:space="preserve"> olarak ayarlanacak. </w:t>
      </w:r>
    </w:p>
    <w:p w14:paraId="7172869D"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Öndeki araçla arasındaki mesafe 40 cm’den büyük</w:t>
      </w:r>
      <w:r>
        <w:rPr>
          <w:rFonts w:ascii="Roboto Condensed" w:eastAsia="Calibri" w:hAnsi="Roboto Condensed" w:cs="Times New Roman"/>
          <w:sz w:val="24"/>
          <w:szCs w:val="24"/>
        </w:rPr>
        <w:t xml:space="preserve"> ve 60 cm’den küçükse hareketin hızı</w:t>
      </w:r>
      <w:r w:rsidRPr="00B10911">
        <w:rPr>
          <w:rFonts w:ascii="Roboto Condensed" w:eastAsia="Calibri" w:hAnsi="Roboto Condensed" w:cs="Times New Roman"/>
          <w:sz w:val="24"/>
          <w:szCs w:val="24"/>
        </w:rPr>
        <w:t xml:space="preserve"> </w:t>
      </w:r>
      <w:r>
        <w:rPr>
          <w:rFonts w:ascii="Roboto Condensed" w:eastAsia="Calibri" w:hAnsi="Roboto Condensed" w:cs="Times New Roman"/>
          <w:sz w:val="24"/>
          <w:szCs w:val="24"/>
        </w:rPr>
        <w:t>%60</w:t>
      </w:r>
      <w:r w:rsidRPr="00B10911">
        <w:rPr>
          <w:rFonts w:ascii="Roboto Condensed" w:eastAsia="Calibri" w:hAnsi="Roboto Condensed" w:cs="Times New Roman"/>
          <w:sz w:val="24"/>
          <w:szCs w:val="24"/>
        </w:rPr>
        <w:t xml:space="preserve"> olarak ayarlanacak. </w:t>
      </w:r>
    </w:p>
    <w:p w14:paraId="51A320A2"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Öndeki araçla arasındaki mesafe 20 cm’den büyük</w:t>
      </w:r>
      <w:r>
        <w:rPr>
          <w:rFonts w:ascii="Roboto Condensed" w:eastAsia="Calibri" w:hAnsi="Roboto Condensed" w:cs="Times New Roman"/>
          <w:sz w:val="24"/>
          <w:szCs w:val="24"/>
        </w:rPr>
        <w:t xml:space="preserve"> ve 40 cm’den küçükse</w:t>
      </w:r>
      <w:r w:rsidRPr="00B10911">
        <w:rPr>
          <w:rFonts w:ascii="Roboto Condensed" w:eastAsia="Calibri" w:hAnsi="Roboto Condensed" w:cs="Times New Roman"/>
          <w:sz w:val="24"/>
          <w:szCs w:val="24"/>
        </w:rPr>
        <w:t xml:space="preserve"> </w:t>
      </w:r>
      <w:r>
        <w:rPr>
          <w:rFonts w:ascii="Roboto Condensed" w:eastAsia="Calibri" w:hAnsi="Roboto Condensed" w:cs="Times New Roman"/>
          <w:sz w:val="24"/>
          <w:szCs w:val="24"/>
        </w:rPr>
        <w:t>hareketin hızı</w:t>
      </w:r>
      <w:r w:rsidRPr="00B10911">
        <w:rPr>
          <w:rFonts w:ascii="Roboto Condensed" w:eastAsia="Calibri" w:hAnsi="Roboto Condensed" w:cs="Times New Roman"/>
          <w:sz w:val="24"/>
          <w:szCs w:val="24"/>
        </w:rPr>
        <w:t xml:space="preserve"> </w:t>
      </w:r>
      <w:r>
        <w:rPr>
          <w:rFonts w:ascii="Roboto Condensed" w:eastAsia="Calibri" w:hAnsi="Roboto Condensed" w:cs="Times New Roman"/>
          <w:sz w:val="24"/>
          <w:szCs w:val="24"/>
        </w:rPr>
        <w:t>%40</w:t>
      </w:r>
      <w:r w:rsidRPr="00B10911">
        <w:rPr>
          <w:rFonts w:ascii="Roboto Condensed" w:eastAsia="Calibri" w:hAnsi="Roboto Condensed" w:cs="Times New Roman"/>
          <w:sz w:val="24"/>
          <w:szCs w:val="24"/>
        </w:rPr>
        <w:t xml:space="preserve"> olarak ayarlanacak. </w:t>
      </w:r>
    </w:p>
    <w:p w14:paraId="7A27BA65"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Ö</w:t>
      </w:r>
      <w:r>
        <w:rPr>
          <w:rFonts w:ascii="Roboto Condensed" w:eastAsia="Calibri" w:hAnsi="Roboto Condensed" w:cs="Times New Roman"/>
          <w:sz w:val="24"/>
          <w:szCs w:val="24"/>
        </w:rPr>
        <w:t>ndeki araçla arasındaki mesafe 1</w:t>
      </w:r>
      <w:r w:rsidRPr="00B10911">
        <w:rPr>
          <w:rFonts w:ascii="Roboto Condensed" w:eastAsia="Calibri" w:hAnsi="Roboto Condensed" w:cs="Times New Roman"/>
          <w:sz w:val="24"/>
          <w:szCs w:val="24"/>
        </w:rPr>
        <w:t>0 cm’den</w:t>
      </w:r>
      <w:r>
        <w:rPr>
          <w:rFonts w:ascii="Roboto Condensed" w:eastAsia="Calibri" w:hAnsi="Roboto Condensed" w:cs="Times New Roman"/>
          <w:sz w:val="24"/>
          <w:szCs w:val="24"/>
        </w:rPr>
        <w:t xml:space="preserve"> büyük ve 20 cm’den</w:t>
      </w:r>
      <w:r w:rsidRPr="00B10911">
        <w:rPr>
          <w:rFonts w:ascii="Roboto Condensed" w:eastAsia="Calibri" w:hAnsi="Roboto Condensed" w:cs="Times New Roman"/>
          <w:sz w:val="24"/>
          <w:szCs w:val="24"/>
        </w:rPr>
        <w:t xml:space="preserve"> küçükse </w:t>
      </w:r>
      <w:r>
        <w:rPr>
          <w:rFonts w:ascii="Roboto Condensed" w:eastAsia="Calibri" w:hAnsi="Roboto Condensed" w:cs="Times New Roman"/>
          <w:sz w:val="24"/>
          <w:szCs w:val="24"/>
        </w:rPr>
        <w:t>hareketin hızı %1</w:t>
      </w:r>
      <w:r w:rsidRPr="00B10911">
        <w:rPr>
          <w:rFonts w:ascii="Roboto Condensed" w:eastAsia="Calibri" w:hAnsi="Roboto Condensed" w:cs="Times New Roman"/>
          <w:sz w:val="24"/>
          <w:szCs w:val="24"/>
        </w:rPr>
        <w:t xml:space="preserve">0 olarak ayarlanacak. </w:t>
      </w:r>
    </w:p>
    <w:p w14:paraId="6126A2D6" w14:textId="77777777" w:rsidR="00125764" w:rsidRPr="00B10911" w:rsidRDefault="00125764" w:rsidP="00125764">
      <w:pPr>
        <w:numPr>
          <w:ilvl w:val="0"/>
          <w:numId w:val="35"/>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Öndeki araç 10 cm’den yakınsa robot duracak. </w:t>
      </w:r>
    </w:p>
    <w:p w14:paraId="2241C62F" w14:textId="77777777" w:rsidR="00125764" w:rsidRDefault="00125764" w:rsidP="00125764">
      <w:pPr>
        <w:jc w:val="both"/>
        <w:rPr>
          <w:rFonts w:ascii="Roboto Condensed" w:eastAsia="Calibri" w:hAnsi="Roboto Condensed" w:cs="Times New Roman"/>
          <w:sz w:val="24"/>
          <w:szCs w:val="24"/>
        </w:rPr>
      </w:pPr>
    </w:p>
    <w:p w14:paraId="0B26C97F" w14:textId="00E3DA28" w:rsidR="005503E7" w:rsidRDefault="00125764" w:rsidP="00DD2737">
      <w:pPr>
        <w:jc w:val="both"/>
        <w:rPr>
          <w:rFonts w:ascii="Calibri" w:eastAsia="Calibri" w:hAnsi="Calibri" w:cs="Times New Roman"/>
        </w:rPr>
      </w:pPr>
      <w:r w:rsidRPr="00B10911">
        <w:rPr>
          <w:rFonts w:ascii="Roboto Condensed" w:eastAsia="Calibri" w:hAnsi="Roboto Condensed" w:cs="Times New Roman"/>
          <w:sz w:val="24"/>
          <w:szCs w:val="24"/>
        </w:rPr>
        <w:t xml:space="preserve">Temel olarak bu adımlarla robottan istenilen işlemler yapılabilir. Ama öğrenci isterse robotun öndeki araca daha yakın gitmesini veya öndeki aracın hızına daha fazla ayak uydurmasını </w:t>
      </w:r>
      <w:r>
        <w:rPr>
          <w:rFonts w:ascii="Roboto Condensed" w:eastAsia="Calibri" w:hAnsi="Roboto Condensed" w:cs="Times New Roman"/>
          <w:sz w:val="24"/>
          <w:szCs w:val="24"/>
        </w:rPr>
        <w:t xml:space="preserve">da </w:t>
      </w:r>
      <w:r w:rsidRPr="00B10911">
        <w:rPr>
          <w:rFonts w:ascii="Roboto Condensed" w:eastAsia="Calibri" w:hAnsi="Roboto Condensed" w:cs="Times New Roman"/>
          <w:sz w:val="24"/>
          <w:szCs w:val="24"/>
        </w:rPr>
        <w:t>sağlayabilir. Mesafeye bağlı olarak robotun yavaşlaması da</w:t>
      </w:r>
      <w:r w:rsidRPr="00B10911">
        <w:rPr>
          <w:rFonts w:ascii="Calibri" w:eastAsia="Calibri" w:hAnsi="Calibri" w:cs="Times New Roman"/>
        </w:rPr>
        <w:t xml:space="preserve"> </w:t>
      </w:r>
      <w:r w:rsidRPr="00B10911">
        <w:rPr>
          <w:rFonts w:ascii="Roboto Condensed" w:eastAsia="Calibri" w:hAnsi="Roboto Condensed" w:cs="Times New Roman"/>
          <w:sz w:val="24"/>
          <w:szCs w:val="24"/>
        </w:rPr>
        <w:t>sağlanabilir. Her grubun çözümü farklı olabilir, önemli olan bu fikirlerin gruplar tarafından ortaya kon</w:t>
      </w:r>
      <w:r>
        <w:rPr>
          <w:rFonts w:ascii="Roboto Condensed" w:eastAsia="Calibri" w:hAnsi="Roboto Condensed" w:cs="Times New Roman"/>
          <w:sz w:val="24"/>
          <w:szCs w:val="24"/>
        </w:rPr>
        <w:t>ul</w:t>
      </w:r>
      <w:r w:rsidRPr="00B10911">
        <w:rPr>
          <w:rFonts w:ascii="Roboto Condensed" w:eastAsia="Calibri" w:hAnsi="Roboto Condensed" w:cs="Times New Roman"/>
          <w:sz w:val="24"/>
          <w:szCs w:val="24"/>
        </w:rPr>
        <w:t>ması ve ortaya konulan fikirlerin problemin çözümünü sağlayabilmesidir. Rehber öğretmen</w:t>
      </w:r>
      <w:r>
        <w:rPr>
          <w:rFonts w:ascii="Roboto Condensed" w:eastAsia="Calibri" w:hAnsi="Roboto Condensed" w:cs="Times New Roman"/>
          <w:sz w:val="24"/>
          <w:szCs w:val="24"/>
        </w:rPr>
        <w:t xml:space="preserve"> gözetiminde ö</w:t>
      </w:r>
      <w:r w:rsidRPr="00B10911">
        <w:rPr>
          <w:rFonts w:ascii="Roboto Condensed" w:eastAsia="Calibri" w:hAnsi="Roboto Condensed" w:cs="Times New Roman"/>
          <w:sz w:val="24"/>
          <w:szCs w:val="24"/>
        </w:rPr>
        <w:t xml:space="preserve">ğrenciler çözüm </w:t>
      </w:r>
      <w:r>
        <w:rPr>
          <w:rFonts w:ascii="Roboto Condensed" w:eastAsia="Calibri" w:hAnsi="Roboto Condensed" w:cs="Times New Roman"/>
          <w:sz w:val="24"/>
          <w:szCs w:val="24"/>
        </w:rPr>
        <w:t xml:space="preserve">için </w:t>
      </w:r>
      <w:r w:rsidRPr="00B10911">
        <w:rPr>
          <w:rFonts w:ascii="Roboto Condensed" w:eastAsia="Calibri" w:hAnsi="Roboto Condensed" w:cs="Times New Roman"/>
          <w:sz w:val="24"/>
          <w:szCs w:val="24"/>
        </w:rPr>
        <w:t xml:space="preserve">tasarımlarını yaptıktan sonra bilgisayar ve robot başında çalışarak istenilen görevi yerine getirmelidir. </w:t>
      </w:r>
    </w:p>
    <w:p w14:paraId="172A9634" w14:textId="77777777" w:rsidR="00125764" w:rsidRDefault="00125764" w:rsidP="00125764">
      <w:pPr>
        <w:jc w:val="center"/>
        <w:rPr>
          <w:rFonts w:ascii="Roboto Condensed" w:eastAsia="Calibri" w:hAnsi="Roboto Condensed" w:cs="Times New Roman"/>
          <w:sz w:val="24"/>
          <w:szCs w:val="24"/>
        </w:rPr>
      </w:pPr>
      <w:r>
        <w:rPr>
          <w:rFonts w:ascii="Roboto Condensed" w:eastAsia="Calibri" w:hAnsi="Roboto Condensed" w:cs="Times New Roman"/>
          <w:noProof/>
          <w:sz w:val="24"/>
          <w:szCs w:val="24"/>
          <w:lang w:eastAsia="tr-TR"/>
        </w:rPr>
        <w:drawing>
          <wp:inline distT="0" distB="0" distL="0" distR="0" wp14:anchorId="4C0CB91F" wp14:editId="1F26C988">
            <wp:extent cx="4385310" cy="8141970"/>
            <wp:effectExtent l="0" t="0" r="0" b="0"/>
            <wp:docPr id="40" name="Resim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13"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85310" cy="8141970"/>
                    </a:xfrm>
                    <a:prstGeom prst="rect">
                      <a:avLst/>
                    </a:prstGeom>
                  </pic:spPr>
                </pic:pic>
              </a:graphicData>
            </a:graphic>
          </wp:inline>
        </w:drawing>
      </w:r>
    </w:p>
    <w:p w14:paraId="57D119D0" w14:textId="7DEFA16A" w:rsidR="00125764" w:rsidRPr="006944F8" w:rsidRDefault="00125764" w:rsidP="00125764">
      <w:pPr>
        <w:pStyle w:val="ResimYazs"/>
        <w:jc w:val="center"/>
        <w:rPr>
          <w:rFonts w:ascii="Roboto Condensed" w:eastAsia="Calibri" w:hAnsi="Roboto Condensed" w:cs="Times New Roman"/>
          <w:color w:val="auto"/>
          <w:sz w:val="22"/>
          <w:szCs w:val="22"/>
        </w:rPr>
      </w:pPr>
      <w:r>
        <w:rPr>
          <w:rFonts w:ascii="Roboto Condensed" w:hAnsi="Roboto Condensed"/>
          <w:color w:val="auto"/>
          <w:sz w:val="22"/>
          <w:szCs w:val="22"/>
        </w:rPr>
        <w:t xml:space="preserve">Resim </w:t>
      </w:r>
      <w:r w:rsidR="00542826">
        <w:rPr>
          <w:rFonts w:ascii="Roboto Condensed" w:hAnsi="Roboto Condensed"/>
          <w:color w:val="auto"/>
          <w:sz w:val="22"/>
          <w:szCs w:val="22"/>
        </w:rPr>
        <w:t>2</w:t>
      </w:r>
      <w:r>
        <w:rPr>
          <w:rFonts w:ascii="Roboto Condensed" w:hAnsi="Roboto Condensed"/>
          <w:color w:val="auto"/>
          <w:sz w:val="22"/>
          <w:szCs w:val="22"/>
        </w:rPr>
        <w:t>.1</w:t>
      </w:r>
      <w:r w:rsidR="00542826">
        <w:rPr>
          <w:rFonts w:ascii="Roboto Condensed" w:hAnsi="Roboto Condensed"/>
          <w:color w:val="auto"/>
          <w:sz w:val="22"/>
          <w:szCs w:val="22"/>
        </w:rPr>
        <w:t>5</w:t>
      </w:r>
      <w:r w:rsidRPr="006944F8">
        <w:rPr>
          <w:rFonts w:ascii="Roboto Condensed" w:hAnsi="Roboto Condensed"/>
          <w:color w:val="auto"/>
          <w:sz w:val="22"/>
          <w:szCs w:val="22"/>
        </w:rPr>
        <w:t xml:space="preserve"> </w:t>
      </w:r>
      <w:r>
        <w:rPr>
          <w:rFonts w:ascii="Roboto Condensed" w:hAnsi="Roboto Condensed"/>
          <w:color w:val="auto"/>
          <w:sz w:val="22"/>
          <w:szCs w:val="22"/>
        </w:rPr>
        <w:t xml:space="preserve">Öndeki Aracı Takip Et </w:t>
      </w:r>
      <w:r w:rsidRPr="00D769D1">
        <w:rPr>
          <w:rFonts w:ascii="Roboto Condensed" w:hAnsi="Roboto Condensed"/>
          <w:color w:val="auto"/>
          <w:sz w:val="22"/>
          <w:szCs w:val="22"/>
        </w:rPr>
        <w:t>Program</w:t>
      </w:r>
      <w:ins w:id="9" w:author="Ercan" w:date="2022-08-28T18:40:00Z">
        <w:r w:rsidR="00CC00E4">
          <w:rPr>
            <w:rFonts w:ascii="Roboto Condensed" w:hAnsi="Roboto Condensed"/>
            <w:color w:val="auto"/>
            <w:sz w:val="22"/>
            <w:szCs w:val="22"/>
          </w:rPr>
          <w:t xml:space="preserve"> Kodları</w:t>
        </w:r>
      </w:ins>
      <w:del w:id="10" w:author="Ercan" w:date="2022-08-28T18:40:00Z">
        <w:r w:rsidDel="00CC00E4">
          <w:rPr>
            <w:rFonts w:ascii="Roboto Condensed" w:hAnsi="Roboto Condensed"/>
            <w:color w:val="auto"/>
            <w:sz w:val="22"/>
            <w:szCs w:val="22"/>
          </w:rPr>
          <w:delText>ı</w:delText>
        </w:r>
      </w:del>
    </w:p>
    <w:p w14:paraId="0BD82100" w14:textId="77777777" w:rsidR="00125764" w:rsidRDefault="00125764" w:rsidP="00125764">
      <w:pPr>
        <w:jc w:val="center"/>
        <w:rPr>
          <w:rFonts w:ascii="Roboto Condensed" w:eastAsia="Calibri" w:hAnsi="Roboto Condensed" w:cs="Times New Roman"/>
          <w:sz w:val="24"/>
          <w:szCs w:val="24"/>
        </w:rPr>
      </w:pPr>
      <w:r>
        <w:rPr>
          <w:rFonts w:ascii="Roboto Condensed" w:eastAsia="Calibri" w:hAnsi="Roboto Condensed" w:cs="Times New Roman"/>
          <w:noProof/>
          <w:sz w:val="24"/>
          <w:szCs w:val="24"/>
          <w:lang w:eastAsia="tr-TR"/>
        </w:rPr>
        <w:drawing>
          <wp:inline distT="0" distB="0" distL="0" distR="0" wp14:anchorId="2E0E3622" wp14:editId="723F7404">
            <wp:extent cx="5731510" cy="2672715"/>
            <wp:effectExtent l="0" t="0" r="2540" b="0"/>
            <wp:docPr id="45" name="Resim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10"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7D76A7B5" w14:textId="6B9AE6F7" w:rsidR="00125764" w:rsidRPr="00A079E0" w:rsidRDefault="00125764" w:rsidP="00125764">
      <w:pPr>
        <w:jc w:val="center"/>
        <w:rPr>
          <w:rFonts w:ascii="Roboto Condensed" w:eastAsia="Calibri" w:hAnsi="Roboto Condensed" w:cs="Times New Roman"/>
          <w:i/>
        </w:rPr>
      </w:pPr>
      <w:r w:rsidRPr="00A079E0">
        <w:rPr>
          <w:rFonts w:ascii="Roboto Condensed" w:hAnsi="Roboto Condensed"/>
          <w:i/>
        </w:rPr>
        <w:t xml:space="preserve">Resim </w:t>
      </w:r>
      <w:r w:rsidR="00542826">
        <w:rPr>
          <w:rFonts w:ascii="Roboto Condensed" w:hAnsi="Roboto Condensed"/>
          <w:i/>
        </w:rPr>
        <w:t>2</w:t>
      </w:r>
      <w:r w:rsidRPr="00A079E0">
        <w:rPr>
          <w:rFonts w:ascii="Roboto Condensed" w:hAnsi="Roboto Condensed"/>
          <w:i/>
        </w:rPr>
        <w:t>.1</w:t>
      </w:r>
      <w:r w:rsidR="00542826">
        <w:rPr>
          <w:rFonts w:ascii="Roboto Condensed" w:hAnsi="Roboto Condensed"/>
          <w:i/>
        </w:rPr>
        <w:t>6</w:t>
      </w:r>
      <w:r w:rsidRPr="00A079E0">
        <w:rPr>
          <w:rFonts w:ascii="Roboto Condensed" w:hAnsi="Roboto Condensed"/>
          <w:i/>
          <w:iCs/>
          <w:color w:val="000000"/>
        </w:rPr>
        <w:t xml:space="preserve"> Mesafe Sensörü Veri Grafiği</w:t>
      </w:r>
    </w:p>
    <w:p w14:paraId="4B1A97BC" w14:textId="39E92166" w:rsidR="00DD2737" w:rsidRPr="00CC00E4" w:rsidRDefault="00DD2737" w:rsidP="00CC00E4"/>
    <w:p w14:paraId="6CF57406" w14:textId="7B2124F0" w:rsidR="007E1C2A" w:rsidRDefault="00326DEB" w:rsidP="008148C3">
      <w:pPr>
        <w:pStyle w:val="Balk2"/>
      </w:pPr>
      <w:r>
        <w:t>DEĞERLENDİR</w:t>
      </w:r>
    </w:p>
    <w:p w14:paraId="197B7C4D" w14:textId="6308ADBF" w:rsidR="007C355F" w:rsidRPr="003F03F9" w:rsidRDefault="007C355F" w:rsidP="007C355F">
      <w:pPr>
        <w:jc w:val="both"/>
        <w:rPr>
          <w:rFonts w:ascii="Roboto Condensed" w:eastAsia="Roboto Condensed" w:hAnsi="Roboto Condensed" w:cs="Roboto Condensed"/>
          <w:sz w:val="24"/>
          <w:szCs w:val="24"/>
          <w:lang w:eastAsia="tr-TR"/>
        </w:rPr>
      </w:pPr>
      <w:r w:rsidRPr="003F03F9">
        <w:rPr>
          <w:rFonts w:ascii="Roboto Condensed" w:eastAsia="Roboto Condensed" w:hAnsi="Roboto Condensed" w:cs="Roboto Condensed"/>
          <w:sz w:val="24"/>
          <w:szCs w:val="24"/>
          <w:lang w:eastAsia="tr-TR"/>
        </w:rPr>
        <w:t>Günün sonunda rehber öğretmen öğrencilere</w:t>
      </w:r>
      <w:r w:rsidR="00200150" w:rsidRPr="003F03F9">
        <w:rPr>
          <w:rFonts w:ascii="Roboto Condensed" w:eastAsia="Roboto Condensed" w:hAnsi="Roboto Condensed" w:cs="Roboto Condensed"/>
          <w:sz w:val="24"/>
          <w:szCs w:val="24"/>
          <w:lang w:eastAsia="tr-TR"/>
        </w:rPr>
        <w:t xml:space="preserve"> aşağıdaki soruları yönelterek </w:t>
      </w:r>
      <w:r w:rsidRPr="003F03F9">
        <w:rPr>
          <w:rFonts w:ascii="Roboto Condensed" w:eastAsia="Roboto Condensed" w:hAnsi="Roboto Condensed" w:cs="Roboto Condensed"/>
          <w:sz w:val="24"/>
          <w:szCs w:val="24"/>
          <w:lang w:eastAsia="tr-TR"/>
        </w:rPr>
        <w:t xml:space="preserve">öğrenilenlerin birlikte özetlenmesini sağlamalıdır. </w:t>
      </w:r>
    </w:p>
    <w:p w14:paraId="04F9B350" w14:textId="77777777" w:rsidR="00582BB6" w:rsidRPr="003F03F9" w:rsidRDefault="00582BB6" w:rsidP="003F03F9">
      <w:pPr>
        <w:pStyle w:val="ListeParagraf"/>
        <w:numPr>
          <w:ilvl w:val="0"/>
          <w:numId w:val="33"/>
        </w:numPr>
        <w:jc w:val="both"/>
        <w:rPr>
          <w:rFonts w:ascii="Roboto Condensed" w:eastAsia="Roboto Condensed" w:hAnsi="Roboto Condensed" w:cs="Roboto Condensed"/>
          <w:sz w:val="24"/>
          <w:szCs w:val="24"/>
          <w:lang w:eastAsia="tr-TR"/>
        </w:rPr>
      </w:pPr>
      <w:r w:rsidRPr="003F03F9">
        <w:rPr>
          <w:rFonts w:ascii="Roboto Condensed" w:eastAsia="Roboto Condensed" w:hAnsi="Roboto Condensed" w:cs="Roboto Condensed"/>
          <w:sz w:val="24"/>
          <w:szCs w:val="24"/>
          <w:lang w:eastAsia="tr-TR"/>
        </w:rPr>
        <w:t>Size bugün Tasarla ve Üret adımında verilen problemi nasıl tanımlarsınız? (problemi kendi cümleleri ile ifade etme).</w:t>
      </w:r>
    </w:p>
    <w:p w14:paraId="4171B4DF" w14:textId="77777777" w:rsidR="00582BB6" w:rsidRPr="003F03F9" w:rsidRDefault="00582BB6" w:rsidP="003F03F9">
      <w:pPr>
        <w:pStyle w:val="ListeParagraf"/>
        <w:numPr>
          <w:ilvl w:val="0"/>
          <w:numId w:val="33"/>
        </w:numPr>
        <w:jc w:val="both"/>
        <w:rPr>
          <w:rFonts w:ascii="Roboto Condensed" w:eastAsia="Roboto Condensed" w:hAnsi="Roboto Condensed" w:cs="Roboto Condensed"/>
          <w:sz w:val="24"/>
          <w:szCs w:val="24"/>
          <w:lang w:eastAsia="tr-TR"/>
        </w:rPr>
      </w:pPr>
      <w:r w:rsidRPr="003F03F9">
        <w:rPr>
          <w:rFonts w:ascii="Roboto Condensed" w:eastAsia="Roboto Condensed" w:hAnsi="Roboto Condensed" w:cs="Roboto Condensed"/>
          <w:sz w:val="24"/>
          <w:szCs w:val="24"/>
          <w:lang w:eastAsia="tr-TR"/>
        </w:rPr>
        <w:t>En çok hangi görevde zorlandınız? Bu zorlukların üstesinden nasıl geldiniz? (Problemin çözümü için hangi stratejileri kullandınız ve neden bu stratejileri seçtiniz?) Yeteri kadar tartışma ortamı oluşmazsa rehber öğretmen aşağıdaki soruları kullanarak tartışma ortamı yaratmaya çalışır.</w:t>
      </w:r>
    </w:p>
    <w:p w14:paraId="4CABB557" w14:textId="77777777" w:rsidR="003675D1" w:rsidRPr="003675D1" w:rsidRDefault="003675D1" w:rsidP="003675D1">
      <w:pPr>
        <w:pStyle w:val="ListeParagraf"/>
        <w:numPr>
          <w:ilvl w:val="1"/>
          <w:numId w:val="33"/>
        </w:numPr>
        <w:jc w:val="both"/>
        <w:rPr>
          <w:rFonts w:ascii="Roboto Condensed" w:eastAsia="Roboto Condensed" w:hAnsi="Roboto Condensed" w:cs="Roboto Condensed"/>
          <w:sz w:val="24"/>
          <w:szCs w:val="24"/>
          <w:lang w:eastAsia="tr-TR"/>
        </w:rPr>
      </w:pPr>
      <w:r w:rsidRPr="003675D1">
        <w:rPr>
          <w:rFonts w:ascii="Roboto Condensed" w:eastAsia="Roboto Condensed" w:hAnsi="Roboto Condensed" w:cs="Roboto Condensed"/>
          <w:sz w:val="24"/>
          <w:szCs w:val="24"/>
          <w:lang w:eastAsia="tr-TR"/>
        </w:rPr>
        <w:t xml:space="preserve">Öndeki aracı takip eden programda, robotun hareket etmeye başlamasını nasıl sağladınız? </w:t>
      </w:r>
    </w:p>
    <w:p w14:paraId="7258B41A" w14:textId="77777777" w:rsidR="003675D1" w:rsidRPr="003675D1" w:rsidRDefault="003675D1" w:rsidP="003675D1">
      <w:pPr>
        <w:pStyle w:val="ListeParagraf"/>
        <w:numPr>
          <w:ilvl w:val="1"/>
          <w:numId w:val="33"/>
        </w:numPr>
        <w:jc w:val="both"/>
        <w:rPr>
          <w:rFonts w:ascii="Roboto Condensed" w:eastAsia="Roboto Condensed" w:hAnsi="Roboto Condensed" w:cs="Roboto Condensed"/>
          <w:sz w:val="24"/>
          <w:szCs w:val="24"/>
          <w:lang w:eastAsia="tr-TR"/>
        </w:rPr>
      </w:pPr>
      <w:r w:rsidRPr="003675D1">
        <w:rPr>
          <w:rFonts w:ascii="Roboto Condensed" w:eastAsia="Roboto Condensed" w:hAnsi="Roboto Condensed" w:cs="Roboto Condensed"/>
          <w:sz w:val="24"/>
          <w:szCs w:val="24"/>
          <w:lang w:eastAsia="tr-TR"/>
        </w:rPr>
        <w:t>Öndeki aracı takip eden programda, öndeki araç durunca robotun durmasını nasıl sağladınız?</w:t>
      </w:r>
    </w:p>
    <w:p w14:paraId="05016398" w14:textId="77777777" w:rsidR="00494A25" w:rsidRPr="00B10911" w:rsidRDefault="00494A25" w:rsidP="00494A25">
      <w:pPr>
        <w:numPr>
          <w:ilvl w:val="0"/>
          <w:numId w:val="33"/>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Kullandığınız yöntemler bu sıkıntıları gidermede başarılı oldu mu?</w:t>
      </w:r>
    </w:p>
    <w:p w14:paraId="21566E1A" w14:textId="77777777" w:rsidR="00494A25" w:rsidRPr="00B10911" w:rsidRDefault="00494A25" w:rsidP="00494A25">
      <w:pPr>
        <w:numPr>
          <w:ilvl w:val="0"/>
          <w:numId w:val="33"/>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Grup arkadaşınızla anlaşmazlığa düştüğünüz durumlar oldu mu ve bunların üstesinden gelmek için neler yaptınız?</w:t>
      </w:r>
    </w:p>
    <w:p w14:paraId="0BCA918C" w14:textId="77777777" w:rsidR="00494A25" w:rsidRPr="00B10911" w:rsidRDefault="00494A25" w:rsidP="00494A25">
      <w:pPr>
        <w:numPr>
          <w:ilvl w:val="0"/>
          <w:numId w:val="33"/>
        </w:numPr>
        <w:contextualSpacing/>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Grup arkadaşınızdan ne/neler öğrendiniz?</w:t>
      </w:r>
    </w:p>
    <w:p w14:paraId="753E60E0" w14:textId="77777777" w:rsidR="00494A25" w:rsidRPr="00B10911" w:rsidRDefault="00494A25" w:rsidP="00494A25">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Değerlendirme, öğrencileri sıkmadan, her bir soru için verilen cevaplar tatmin edici bir düzeye ulaşıncaya kadar devam ettirilebilir.</w:t>
      </w:r>
    </w:p>
    <w:p w14:paraId="4192F9C8" w14:textId="36DB916E" w:rsidR="00326DEB" w:rsidRDefault="00326DEB" w:rsidP="00326DEB">
      <w:pPr>
        <w:pStyle w:val="Balk2"/>
      </w:pPr>
      <w:r>
        <w:t>İLAVE ETKİNLİK</w:t>
      </w:r>
    </w:p>
    <w:p w14:paraId="27C9E7D7" w14:textId="68DDF69C" w:rsidR="007F19CD" w:rsidRPr="00B10911" w:rsidRDefault="007F19CD" w:rsidP="007F19CD">
      <w:pPr>
        <w:keepNext/>
        <w:keepLines/>
        <w:spacing w:before="120" w:after="120"/>
        <w:outlineLvl w:val="2"/>
        <w:rPr>
          <w:rFonts w:ascii="Roboto Condensed" w:eastAsia="Times New Roman" w:hAnsi="Roboto Condensed" w:cstheme="majorBidi"/>
          <w:color w:val="007F9A"/>
          <w:sz w:val="28"/>
          <w:szCs w:val="28"/>
        </w:rPr>
      </w:pPr>
      <w:bookmarkStart w:id="11" w:name="_Toc78362216"/>
      <w:r w:rsidRPr="00B10911">
        <w:rPr>
          <w:rFonts w:ascii="Roboto Condensed" w:eastAsia="Times New Roman" w:hAnsi="Roboto Condensed" w:cstheme="majorBidi"/>
          <w:color w:val="007F9A"/>
          <w:sz w:val="28"/>
          <w:szCs w:val="28"/>
        </w:rPr>
        <w:t>Görev-Takımlar Yarışıyor</w:t>
      </w:r>
      <w:bookmarkEnd w:id="11"/>
    </w:p>
    <w:p w14:paraId="07CFEF03" w14:textId="77777777" w:rsidR="007F19CD" w:rsidRPr="00B10911" w:rsidRDefault="007F19CD" w:rsidP="007F19CD">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rPr>
        <w:t xml:space="preserve">Bu bölümde iki yarışma yapılır. Öğrencilerin yarışmalara takım olarak katılması gerekir. Yarışmalardaki amaç robotun ileride bulunan bir engele kadar ilerlemesi ve geri gelerek başlangıç noktasına vardığında durmasıdır. Başlangıç noktasından 1 metre uzağa engel konulur. Robotların engele 10 cm mesafe kala geri dönmesi ve başladıkları </w:t>
      </w:r>
      <w:r>
        <w:rPr>
          <w:rFonts w:ascii="Roboto Condensed" w:eastAsia="Calibri" w:hAnsi="Roboto Condensed" w:cs="Times New Roman"/>
          <w:sz w:val="24"/>
          <w:szCs w:val="24"/>
        </w:rPr>
        <w:t>noktaya gelmesi</w:t>
      </w:r>
      <w:r w:rsidRPr="00B10911">
        <w:rPr>
          <w:rFonts w:ascii="Roboto Condensed" w:eastAsia="Calibri" w:hAnsi="Roboto Condensed" w:cs="Times New Roman"/>
          <w:sz w:val="24"/>
          <w:szCs w:val="24"/>
        </w:rPr>
        <w:t xml:space="preserve"> gerekir. Robot engele 8 cm’den fazla yaklaşırsa veya 12 cm’den daha uzak bir mesafedeyken geri gitmeye başlarsa yarışmacılar elenir. Ayrıca robot geri geri giderken ilk başlangıç noktasını 2 cm’den fazla geçer ya da başlangıç noktasına 2 cm’den daha fazla mesafe varken durursa yarışmacılar yine elenir.</w:t>
      </w:r>
    </w:p>
    <w:p w14:paraId="4F10F9A4" w14:textId="77777777" w:rsidR="007F19CD" w:rsidRPr="00B10911" w:rsidRDefault="007F19CD" w:rsidP="007F19CD">
      <w:pPr>
        <w:jc w:val="both"/>
        <w:rPr>
          <w:rFonts w:ascii="Roboto Condensed" w:eastAsia="Calibri" w:hAnsi="Roboto Condensed" w:cs="Times New Roman"/>
          <w:sz w:val="24"/>
          <w:szCs w:val="24"/>
        </w:rPr>
      </w:pPr>
      <w:r w:rsidRPr="00B10911">
        <w:rPr>
          <w:rFonts w:ascii="Roboto Condensed" w:eastAsia="Calibri" w:hAnsi="Roboto Condensed" w:cs="Times New Roman"/>
          <w:b/>
          <w:bCs/>
          <w:sz w:val="24"/>
          <w:szCs w:val="24"/>
        </w:rPr>
        <w:t>Yarışma 1:</w:t>
      </w:r>
      <w:r w:rsidRPr="00B10911">
        <w:rPr>
          <w:rFonts w:ascii="Roboto Condensed" w:eastAsia="Calibri" w:hAnsi="Roboto Condensed" w:cs="Times New Roman"/>
          <w:sz w:val="24"/>
          <w:szCs w:val="24"/>
        </w:rPr>
        <w:t xml:space="preserve"> Bu yarışmada amaç başlangıç çizgisine en yakın durmaktır. Programı yazmaya başlamadan önce grupların tasarlama adımı için yukarda bir örneği verilen tanımlama ve fikir üretme sürecini gerçekleştirmesi gerekir. Bu yarışma için verilen süre rehber öğretmen tarafından belirlenir. Yukarıda belirtilen kurallarla birlikte bu süreyi geçiren yarışmacılar elenmiş sayılır. Bütün grupların robotları işlemlerini bitirdiğinde başlangıç noktasına olan uzaklıkları ve işlemi tamamlama süreleri kayıt altına alınmalıdır. Başlangıç çizgisine en yakın duran robot yarışmayı kazanır. Eşitlik durumunda ise hızlı gelen robot birinci sayılır.</w:t>
      </w:r>
    </w:p>
    <w:p w14:paraId="5945E138" w14:textId="77777777" w:rsidR="007F19CD" w:rsidRDefault="007F19CD" w:rsidP="007F19CD">
      <w:pPr>
        <w:jc w:val="both"/>
        <w:rPr>
          <w:rFonts w:ascii="Roboto Condensed" w:eastAsia="Calibri" w:hAnsi="Roboto Condensed" w:cs="Times New Roman"/>
          <w:sz w:val="24"/>
          <w:szCs w:val="24"/>
        </w:rPr>
      </w:pPr>
      <w:r w:rsidRPr="00B10911">
        <w:rPr>
          <w:rFonts w:ascii="Roboto Condensed" w:eastAsia="Calibri" w:hAnsi="Roboto Condensed" w:cs="Times New Roman"/>
          <w:b/>
          <w:bCs/>
          <w:sz w:val="24"/>
          <w:szCs w:val="24"/>
        </w:rPr>
        <w:t>Yarışma 2:</w:t>
      </w:r>
      <w:r w:rsidRPr="00B10911" w:rsidDel="00867FC0">
        <w:rPr>
          <w:rFonts w:ascii="Roboto Condensed" w:eastAsia="Calibri" w:hAnsi="Roboto Condensed" w:cs="Times New Roman"/>
          <w:sz w:val="24"/>
          <w:szCs w:val="24"/>
        </w:rPr>
        <w:t xml:space="preserve"> </w:t>
      </w:r>
      <w:r w:rsidRPr="00B10911">
        <w:rPr>
          <w:rFonts w:ascii="Roboto Condensed" w:eastAsia="Calibri" w:hAnsi="Roboto Condensed" w:cs="Times New Roman"/>
          <w:sz w:val="24"/>
          <w:szCs w:val="24"/>
        </w:rPr>
        <w:t>Bu yarışmadaki amaç görevi en kısa sürede tamamlamaktır.  Programı yazmaya başlamadan önce grupların tasarlama adımı için yine yukarıda bir örneği verilen tanımlama ve fikir üretme sürecini gerçekleştirmesi gerekir. Yarışma kurallarına uyan robotlardan görevi en hızlı tamamlayan birinci olur. Eşitlik durumunda başlangıç noktasına daha yakın olan robot birincili sayılır.</w:t>
      </w:r>
    </w:p>
    <w:p w14:paraId="2066EE1F" w14:textId="77777777" w:rsidR="007F19CD" w:rsidRPr="007F19CD" w:rsidRDefault="007F19CD" w:rsidP="007F19CD"/>
    <w:sectPr w:rsidR="007F19CD" w:rsidRPr="007F19CD" w:rsidSect="00620699">
      <w:headerReference w:type="default" r:id="rId42"/>
      <w:footerReference w:type="default" r:id="rId43"/>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DF0A8" w14:textId="77777777" w:rsidR="00D029BE" w:rsidRDefault="00D029BE" w:rsidP="007337FE">
      <w:pPr>
        <w:spacing w:after="0" w:line="240" w:lineRule="auto"/>
      </w:pPr>
      <w:r>
        <w:separator/>
      </w:r>
    </w:p>
  </w:endnote>
  <w:endnote w:type="continuationSeparator" w:id="0">
    <w:p w14:paraId="4A02910F" w14:textId="77777777" w:rsidR="00D029BE" w:rsidRDefault="00D029BE"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panose1 w:val="020B0502040504020204"/>
    <w:charset w:val="00"/>
    <w:family w:val="swiss"/>
    <w:pitch w:val="variable"/>
    <w:sig w:usb0="00000003" w:usb1="0200E0A0" w:usb2="00000000" w:usb3="00000000" w:csb0="00000001" w:csb1="00000000"/>
  </w:font>
  <w:font w:name="Roboto Condensed">
    <w:panose1 w:val="02000000000000000000"/>
    <w:charset w:val="00"/>
    <w:family w:val="auto"/>
    <w:pitch w:val="variable"/>
    <w:sig w:usb0="E00002FF" w:usb1="5000217F" w:usb2="00000021" w:usb3="00000000" w:csb0="0000019F" w:csb1="00000000"/>
    <w:embedRegular r:id="rId1" w:fontKey="{D951D053-F764-4B64-BA48-CA03FD628267}"/>
    <w:embedBold r:id="rId2" w:fontKey="{B75338CB-BD08-4B8A-A2CA-15A36877892B}"/>
    <w:embedItalic r:id="rId3" w:fontKey="{F387B8BF-28D0-45FE-B74F-721E371A069F}"/>
    <w:embedBoldItalic r:id="rId4" w:fontKey="{1BE99DF3-CC3B-4038-B9A3-0D3496A402F1}"/>
  </w:font>
  <w:font w:name="Calibri">
    <w:panose1 w:val="020F0502020204030204"/>
    <w:charset w:val="00"/>
    <w:family w:val="swiss"/>
    <w:pitch w:val="variable"/>
    <w:sig w:usb0="E00002FF" w:usb1="4000ACFF" w:usb2="00000001" w:usb3="00000000" w:csb0="0000019F" w:csb1="00000000"/>
    <w:embedRegular r:id="rId5" w:fontKey="{FBD31B60-02F5-4277-A2BF-DDEA769A777E}"/>
    <w:embedBold r:id="rId6" w:fontKey="{EB1C9159-2C49-4A5D-A612-99C0EC4BDA74}"/>
    <w:embedItalic r:id="rId7" w:fontKey="{447FC484-1F21-4D1D-8B58-BCEAA4A9F3B7}"/>
    <w:embedBoldItalic r:id="rId8" w:fontKey="{B15A2616-6D9C-430E-87C6-5D41822D90EA}"/>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9" w:fontKey="{05D829A7-5471-4B0E-BC1B-92DBA6FF0905}"/>
    <w:embedBold r:id="rId10" w:fontKey="{2AB5CB04-2771-4351-A876-1946BA4A5B33}"/>
    <w:embedItalic r:id="rId11" w:fontKey="{9B69F501-DF23-4E8C-8105-FD591A70D968}"/>
  </w:font>
  <w:font w:name="MV Boli">
    <w:panose1 w:val="02000500030200090000"/>
    <w:charset w:val="00"/>
    <w:family w:val="auto"/>
    <w:pitch w:val="variable"/>
    <w:sig w:usb0="00000003" w:usb1="00000000" w:usb2="00000100" w:usb3="00000000" w:csb0="00000001" w:csb1="00000000"/>
    <w:embedRegular r:id="rId12" w:fontKey="{FBC61875-C7A1-B640-83DB-EBE4E65D394C}"/>
  </w:font>
  <w:font w:name="Raleway">
    <w:altName w:val="Trebuchet MS"/>
    <w:panose1 w:val="00000000000000000000"/>
    <w:charset w:val="A2"/>
    <w:family w:val="auto"/>
    <w:pitch w:val="variable"/>
    <w:sig w:usb0="A00002FF" w:usb1="5000205B" w:usb2="00000000" w:usb3="00000000" w:csb0="00000197" w:csb1="00000000"/>
    <w:embedRegular r:id="rId13" w:fontKey="{7806678F-0C5A-BC4C-9C35-54ED3C3592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917084">
          <w:rPr>
            <w:rFonts w:ascii="Roboto Condensed" w:hAnsi="Roboto Condensed"/>
            <w:noProof/>
            <w:sz w:val="24"/>
            <w:szCs w:val="24"/>
          </w:rPr>
          <w:t>4</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B98CD" w14:textId="77777777" w:rsidR="00D029BE" w:rsidRDefault="00D029BE" w:rsidP="007337FE">
      <w:pPr>
        <w:spacing w:after="0" w:line="240" w:lineRule="auto"/>
      </w:pPr>
      <w:r>
        <w:separator/>
      </w:r>
    </w:p>
  </w:footnote>
  <w:footnote w:type="continuationSeparator" w:id="0">
    <w:p w14:paraId="575C9737" w14:textId="77777777" w:rsidR="00D029BE" w:rsidRDefault="00D029BE" w:rsidP="0073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34594BD9" w:rsidR="0026197B" w:rsidRPr="00A3413A" w:rsidRDefault="00A3413A" w:rsidP="00D4069B">
                          <w:pPr>
                            <w:jc w:val="center"/>
                            <w:rPr>
                              <w:rFonts w:ascii="Raleway" w:hAnsi="Raleway"/>
                              <w:sz w:val="44"/>
                              <w:szCs w:val="44"/>
                              <w:lang w:val="en-US"/>
                            </w:rPr>
                          </w:pPr>
                          <w:r>
                            <w:rPr>
                              <w:rFonts w:ascii="Raleway" w:hAnsi="Raleway"/>
                              <w:color w:val="000000" w:themeColor="text1"/>
                              <w:sz w:val="44"/>
                              <w:szCs w:val="44"/>
                              <w:lang w:val="en-US"/>
                            </w:rPr>
                            <w:t>Işık, Ses</w:t>
                          </w:r>
                          <w:r w:rsidR="00A55922">
                            <w:rPr>
                              <w:rFonts w:ascii="Raleway" w:hAnsi="Raleway"/>
                              <w:color w:val="000000" w:themeColor="text1"/>
                              <w:sz w:val="44"/>
                              <w:szCs w:val="44"/>
                              <w:lang w:val="en-US"/>
                            </w:rPr>
                            <w:t xml:space="preserve"> </w:t>
                          </w:r>
                          <w:r w:rsidR="00B05E75">
                            <w:rPr>
                              <w:rFonts w:ascii="Raleway" w:hAnsi="Raleway"/>
                              <w:color w:val="000000" w:themeColor="text1"/>
                              <w:sz w:val="44"/>
                              <w:szCs w:val="44"/>
                              <w:lang w:val="en-US"/>
                            </w:rPr>
                            <w:t>ve Mesafe Sensörü</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" fillcolor="white [3212]" stroked="f" strokeweight="1pt">
              <v:textbox inset="3mm,3mm,3mm,3mm">
                <w:txbxContent>
                  <w:p w14:paraId="30FC5893" w14:textId="34594BD9" w:rsidR="0026197B" w:rsidRPr="00A3413A" w:rsidRDefault="00A3413A" w:rsidP="00D4069B">
                    <w:pPr>
                      <w:jc w:val="center"/>
                      <w:rPr>
                        <w:rFonts w:ascii="Raleway" w:hAnsi="Raleway"/>
                        <w:sz w:val="44"/>
                        <w:szCs w:val="44"/>
                        <w:lang w:val="en-US"/>
                      </w:rPr>
                    </w:pPr>
                    <w:r>
                      <w:rPr>
                        <w:rFonts w:ascii="Raleway" w:hAnsi="Raleway"/>
                        <w:color w:val="000000" w:themeColor="text1"/>
                        <w:sz w:val="44"/>
                        <w:szCs w:val="44"/>
                        <w:lang w:val="en-US"/>
                      </w:rPr>
                      <w:t>Işık, Ses</w:t>
                    </w:r>
                    <w:r w:rsidR="00A55922">
                      <w:rPr>
                        <w:rFonts w:ascii="Raleway" w:hAnsi="Raleway"/>
                        <w:color w:val="000000" w:themeColor="text1"/>
                        <w:sz w:val="44"/>
                        <w:szCs w:val="44"/>
                        <w:lang w:val="en-US"/>
                      </w:rPr>
                      <w:t xml:space="preserve"> </w:t>
                    </w:r>
                    <w:r w:rsidR="00B05E75">
                      <w:rPr>
                        <w:rFonts w:ascii="Raleway" w:hAnsi="Raleway"/>
                        <w:color w:val="000000" w:themeColor="text1"/>
                        <w:sz w:val="44"/>
                        <w:szCs w:val="44"/>
                        <w:lang w:val="en-US"/>
                      </w:rPr>
                      <w:t>ve Mesafe Sensörü</w:t>
                    </w:r>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3FB32A16" w:rsidR="0026197B" w:rsidRPr="00582DE8" w:rsidRDefault="002B27DA" w:rsidP="00450E3D">
                          <w:pPr>
                            <w:jc w:val="center"/>
                            <w:rPr>
                              <w:rFonts w:ascii="Raleway" w:hAnsi="Raleway"/>
                              <w:sz w:val="52"/>
                              <w:szCs w:val="52"/>
                              <w:lang w:val="en-US"/>
                            </w:rPr>
                          </w:pPr>
                          <w:r>
                            <w:rPr>
                              <w:rFonts w:ascii="Raleway" w:hAnsi="Raleway"/>
                              <w:sz w:val="52"/>
                              <w:szCs w:val="52"/>
                              <w:lang w:val="en-US"/>
                            </w:rPr>
                            <w:t>2</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" filled="f" stroked="f">
              <v:textbox inset="1mm,1mm,1mm,1mm">
                <w:txbxContent>
                  <w:p w14:paraId="2C1BFC2F" w14:textId="3FB32A16" w:rsidR="0026197B" w:rsidRPr="00582DE8" w:rsidRDefault="002B27DA" w:rsidP="00450E3D">
                    <w:pPr>
                      <w:jc w:val="center"/>
                      <w:rPr>
                        <w:rFonts w:ascii="Raleway" w:hAnsi="Raleway"/>
                        <w:sz w:val="52"/>
                        <w:szCs w:val="52"/>
                        <w:lang w:val="en-US"/>
                      </w:rPr>
                    </w:pPr>
                    <w:r>
                      <w:rPr>
                        <w:rFonts w:ascii="Raleway" w:hAnsi="Raleway"/>
                        <w:sz w:val="52"/>
                        <w:szCs w:val="52"/>
                        <w:lang w:val="en-US"/>
                      </w:rPr>
                      <w:t>2</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107914A1"/>
    <w:multiLevelType w:val="hybridMultilevel"/>
    <w:tmpl w:val="2D1E4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F091E79"/>
    <w:multiLevelType w:val="hybridMultilevel"/>
    <w:tmpl w:val="94E240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EE64D51"/>
    <w:multiLevelType w:val="hybridMultilevel"/>
    <w:tmpl w:val="AFD62D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7862667"/>
    <w:multiLevelType w:val="hybridMultilevel"/>
    <w:tmpl w:val="E8CC68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9751B22"/>
    <w:multiLevelType w:val="hybridMultilevel"/>
    <w:tmpl w:val="60BEF1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70E4CBD"/>
    <w:multiLevelType w:val="hybridMultilevel"/>
    <w:tmpl w:val="89B8FB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61392605">
    <w:abstractNumId w:val="7"/>
  </w:num>
  <w:num w:numId="2" w16cid:durableId="1573541011">
    <w:abstractNumId w:val="27"/>
  </w:num>
  <w:num w:numId="3" w16cid:durableId="171578887">
    <w:abstractNumId w:val="34"/>
  </w:num>
  <w:num w:numId="4" w16cid:durableId="1037316321">
    <w:abstractNumId w:val="24"/>
  </w:num>
  <w:num w:numId="5" w16cid:durableId="784277278">
    <w:abstractNumId w:val="23"/>
  </w:num>
  <w:num w:numId="6" w16cid:durableId="1701082910">
    <w:abstractNumId w:val="22"/>
  </w:num>
  <w:num w:numId="7" w16cid:durableId="454567714">
    <w:abstractNumId w:val="30"/>
  </w:num>
  <w:num w:numId="8" w16cid:durableId="1876118339">
    <w:abstractNumId w:val="11"/>
  </w:num>
  <w:num w:numId="9" w16cid:durableId="1486051257">
    <w:abstractNumId w:val="20"/>
  </w:num>
  <w:num w:numId="10" w16cid:durableId="1646008582">
    <w:abstractNumId w:val="33"/>
  </w:num>
  <w:num w:numId="11" w16cid:durableId="208687743">
    <w:abstractNumId w:val="6"/>
  </w:num>
  <w:num w:numId="12" w16cid:durableId="859707788">
    <w:abstractNumId w:val="10"/>
  </w:num>
  <w:num w:numId="13" w16cid:durableId="830099633">
    <w:abstractNumId w:val="35"/>
  </w:num>
  <w:num w:numId="14" w16cid:durableId="1165899422">
    <w:abstractNumId w:val="37"/>
  </w:num>
  <w:num w:numId="15" w16cid:durableId="139924195">
    <w:abstractNumId w:val="17"/>
  </w:num>
  <w:num w:numId="16" w16cid:durableId="1223327254">
    <w:abstractNumId w:val="12"/>
  </w:num>
  <w:num w:numId="17" w16cid:durableId="1117456296">
    <w:abstractNumId w:val="36"/>
  </w:num>
  <w:num w:numId="18" w16cid:durableId="249969512">
    <w:abstractNumId w:val="19"/>
  </w:num>
  <w:num w:numId="19" w16cid:durableId="902719918">
    <w:abstractNumId w:val="18"/>
  </w:num>
  <w:num w:numId="20" w16cid:durableId="366375763">
    <w:abstractNumId w:val="8"/>
  </w:num>
  <w:num w:numId="21" w16cid:durableId="1858426317">
    <w:abstractNumId w:val="14"/>
  </w:num>
  <w:num w:numId="22" w16cid:durableId="1443113917">
    <w:abstractNumId w:val="5"/>
  </w:num>
  <w:num w:numId="23" w16cid:durableId="794641914">
    <w:abstractNumId w:val="16"/>
  </w:num>
  <w:num w:numId="24" w16cid:durableId="1853840624">
    <w:abstractNumId w:val="26"/>
  </w:num>
  <w:num w:numId="25" w16cid:durableId="1004437280">
    <w:abstractNumId w:val="3"/>
  </w:num>
  <w:num w:numId="26" w16cid:durableId="2074114885">
    <w:abstractNumId w:val="13"/>
  </w:num>
  <w:num w:numId="27" w16cid:durableId="627785317">
    <w:abstractNumId w:val="28"/>
  </w:num>
  <w:num w:numId="28" w16cid:durableId="1161778844">
    <w:abstractNumId w:val="0"/>
  </w:num>
  <w:num w:numId="29" w16cid:durableId="807817201">
    <w:abstractNumId w:val="31"/>
  </w:num>
  <w:num w:numId="30" w16cid:durableId="959605383">
    <w:abstractNumId w:val="32"/>
  </w:num>
  <w:num w:numId="31" w16cid:durableId="452671334">
    <w:abstractNumId w:val="2"/>
  </w:num>
  <w:num w:numId="32" w16cid:durableId="695927963">
    <w:abstractNumId w:val="4"/>
  </w:num>
  <w:num w:numId="33" w16cid:durableId="1791164603">
    <w:abstractNumId w:val="21"/>
  </w:num>
  <w:num w:numId="34" w16cid:durableId="899436913">
    <w:abstractNumId w:val="1"/>
  </w:num>
  <w:num w:numId="35" w16cid:durableId="839388257">
    <w:abstractNumId w:val="9"/>
  </w:num>
  <w:num w:numId="36" w16cid:durableId="1691105872">
    <w:abstractNumId w:val="15"/>
  </w:num>
  <w:num w:numId="37" w16cid:durableId="1079447590">
    <w:abstractNumId w:val="25"/>
  </w:num>
  <w:num w:numId="38" w16cid:durableId="74753555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can">
    <w15:presenceInfo w15:providerId="Windows Live" w15:userId="c5e129dc71b699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embedTrueTypeFonts/>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BEIzIyNjS1MzQ3MTEyUdpeDU4uLM/DyQAkPjWgDfQok2LQAAAA=="/>
  </w:docVars>
  <w:rsids>
    <w:rsidRoot w:val="00946318"/>
    <w:rsid w:val="00000BBC"/>
    <w:rsid w:val="000031C5"/>
    <w:rsid w:val="0001255C"/>
    <w:rsid w:val="00014EF6"/>
    <w:rsid w:val="00017FB6"/>
    <w:rsid w:val="00023F05"/>
    <w:rsid w:val="00024052"/>
    <w:rsid w:val="0003289D"/>
    <w:rsid w:val="000352BD"/>
    <w:rsid w:val="00036A81"/>
    <w:rsid w:val="0005670F"/>
    <w:rsid w:val="000636ED"/>
    <w:rsid w:val="00070E1A"/>
    <w:rsid w:val="000719D3"/>
    <w:rsid w:val="000763B6"/>
    <w:rsid w:val="00077F5C"/>
    <w:rsid w:val="000820CF"/>
    <w:rsid w:val="00083B39"/>
    <w:rsid w:val="0008699D"/>
    <w:rsid w:val="000878C3"/>
    <w:rsid w:val="000B5496"/>
    <w:rsid w:val="000C5DDE"/>
    <w:rsid w:val="000C73CC"/>
    <w:rsid w:val="000D371E"/>
    <w:rsid w:val="000D50C3"/>
    <w:rsid w:val="000D6ACF"/>
    <w:rsid w:val="000E1B3F"/>
    <w:rsid w:val="000E4E00"/>
    <w:rsid w:val="000E6E49"/>
    <w:rsid w:val="000F03EC"/>
    <w:rsid w:val="000F114A"/>
    <w:rsid w:val="000F23CC"/>
    <w:rsid w:val="000F32C9"/>
    <w:rsid w:val="00105BB0"/>
    <w:rsid w:val="001121E7"/>
    <w:rsid w:val="00122A3A"/>
    <w:rsid w:val="00125764"/>
    <w:rsid w:val="00127A77"/>
    <w:rsid w:val="0013029A"/>
    <w:rsid w:val="00140B52"/>
    <w:rsid w:val="0014213B"/>
    <w:rsid w:val="001519F3"/>
    <w:rsid w:val="00152520"/>
    <w:rsid w:val="001611A8"/>
    <w:rsid w:val="00162FB8"/>
    <w:rsid w:val="001661BE"/>
    <w:rsid w:val="00166FCE"/>
    <w:rsid w:val="0017032C"/>
    <w:rsid w:val="0017245B"/>
    <w:rsid w:val="001840AC"/>
    <w:rsid w:val="00184DBF"/>
    <w:rsid w:val="00192B3C"/>
    <w:rsid w:val="00196C87"/>
    <w:rsid w:val="001C14C5"/>
    <w:rsid w:val="001C5F4D"/>
    <w:rsid w:val="001C6EF5"/>
    <w:rsid w:val="001D1CE7"/>
    <w:rsid w:val="001D294F"/>
    <w:rsid w:val="001E59E1"/>
    <w:rsid w:val="001E7412"/>
    <w:rsid w:val="001E789B"/>
    <w:rsid w:val="001F60F1"/>
    <w:rsid w:val="00200150"/>
    <w:rsid w:val="00210E01"/>
    <w:rsid w:val="002358B5"/>
    <w:rsid w:val="00235EC4"/>
    <w:rsid w:val="00236C7E"/>
    <w:rsid w:val="00242480"/>
    <w:rsid w:val="00243A78"/>
    <w:rsid w:val="00245540"/>
    <w:rsid w:val="00246961"/>
    <w:rsid w:val="002477C3"/>
    <w:rsid w:val="00251F8C"/>
    <w:rsid w:val="00255E91"/>
    <w:rsid w:val="002613BE"/>
    <w:rsid w:val="0026197B"/>
    <w:rsid w:val="00263C80"/>
    <w:rsid w:val="00266824"/>
    <w:rsid w:val="00270DC8"/>
    <w:rsid w:val="00271D55"/>
    <w:rsid w:val="00281955"/>
    <w:rsid w:val="002850A9"/>
    <w:rsid w:val="0029228E"/>
    <w:rsid w:val="002A1C26"/>
    <w:rsid w:val="002B196F"/>
    <w:rsid w:val="002B27DA"/>
    <w:rsid w:val="002B4CD7"/>
    <w:rsid w:val="002B501F"/>
    <w:rsid w:val="002B54C7"/>
    <w:rsid w:val="002B769A"/>
    <w:rsid w:val="002C2D55"/>
    <w:rsid w:val="002C43AF"/>
    <w:rsid w:val="002D1621"/>
    <w:rsid w:val="002D6F39"/>
    <w:rsid w:val="002E491D"/>
    <w:rsid w:val="002E6D28"/>
    <w:rsid w:val="002F4553"/>
    <w:rsid w:val="003043EF"/>
    <w:rsid w:val="0031440A"/>
    <w:rsid w:val="00315332"/>
    <w:rsid w:val="00323D6E"/>
    <w:rsid w:val="00326DEB"/>
    <w:rsid w:val="003277D4"/>
    <w:rsid w:val="003361AD"/>
    <w:rsid w:val="00342ABD"/>
    <w:rsid w:val="00343114"/>
    <w:rsid w:val="0035699C"/>
    <w:rsid w:val="003618AD"/>
    <w:rsid w:val="00361FA2"/>
    <w:rsid w:val="00365948"/>
    <w:rsid w:val="00366BF8"/>
    <w:rsid w:val="003675D1"/>
    <w:rsid w:val="00373C48"/>
    <w:rsid w:val="00374114"/>
    <w:rsid w:val="003750E7"/>
    <w:rsid w:val="00375688"/>
    <w:rsid w:val="0037727C"/>
    <w:rsid w:val="00384C06"/>
    <w:rsid w:val="00392CE7"/>
    <w:rsid w:val="00397CFD"/>
    <w:rsid w:val="003A00AB"/>
    <w:rsid w:val="003A1ED1"/>
    <w:rsid w:val="003A3B8E"/>
    <w:rsid w:val="003A6113"/>
    <w:rsid w:val="003B0DF0"/>
    <w:rsid w:val="003B491C"/>
    <w:rsid w:val="003B777D"/>
    <w:rsid w:val="003C0333"/>
    <w:rsid w:val="003C09F6"/>
    <w:rsid w:val="003C0DFD"/>
    <w:rsid w:val="003C4876"/>
    <w:rsid w:val="003C7ADC"/>
    <w:rsid w:val="003D0B4D"/>
    <w:rsid w:val="003D0F23"/>
    <w:rsid w:val="003D2430"/>
    <w:rsid w:val="003D2C3E"/>
    <w:rsid w:val="003D3890"/>
    <w:rsid w:val="003D70C5"/>
    <w:rsid w:val="003E294F"/>
    <w:rsid w:val="003E3010"/>
    <w:rsid w:val="003E3AA6"/>
    <w:rsid w:val="003E7D88"/>
    <w:rsid w:val="003F03F9"/>
    <w:rsid w:val="003F26D8"/>
    <w:rsid w:val="003F4968"/>
    <w:rsid w:val="00401C54"/>
    <w:rsid w:val="00401DD7"/>
    <w:rsid w:val="00406C80"/>
    <w:rsid w:val="00407602"/>
    <w:rsid w:val="00407C8B"/>
    <w:rsid w:val="004174A9"/>
    <w:rsid w:val="00422B12"/>
    <w:rsid w:val="004255C9"/>
    <w:rsid w:val="0042789A"/>
    <w:rsid w:val="004316E9"/>
    <w:rsid w:val="0043260B"/>
    <w:rsid w:val="00433840"/>
    <w:rsid w:val="00443F74"/>
    <w:rsid w:val="00445BEA"/>
    <w:rsid w:val="00450E3D"/>
    <w:rsid w:val="00453B7F"/>
    <w:rsid w:val="00464302"/>
    <w:rsid w:val="004664BD"/>
    <w:rsid w:val="0047111C"/>
    <w:rsid w:val="00474359"/>
    <w:rsid w:val="00494A25"/>
    <w:rsid w:val="00494FFF"/>
    <w:rsid w:val="004A0659"/>
    <w:rsid w:val="004B5104"/>
    <w:rsid w:val="004B6142"/>
    <w:rsid w:val="004C143B"/>
    <w:rsid w:val="004C1C31"/>
    <w:rsid w:val="004C5EFD"/>
    <w:rsid w:val="004C6672"/>
    <w:rsid w:val="004C7E8D"/>
    <w:rsid w:val="004D0192"/>
    <w:rsid w:val="004D0725"/>
    <w:rsid w:val="004D362F"/>
    <w:rsid w:val="004D425B"/>
    <w:rsid w:val="004D7093"/>
    <w:rsid w:val="004E3B7B"/>
    <w:rsid w:val="004F0C60"/>
    <w:rsid w:val="004F21A8"/>
    <w:rsid w:val="004F5A28"/>
    <w:rsid w:val="004F6BD9"/>
    <w:rsid w:val="004F6DDA"/>
    <w:rsid w:val="00504DF0"/>
    <w:rsid w:val="005206B5"/>
    <w:rsid w:val="00520BB1"/>
    <w:rsid w:val="005246A6"/>
    <w:rsid w:val="00524EBA"/>
    <w:rsid w:val="00527E10"/>
    <w:rsid w:val="00530C07"/>
    <w:rsid w:val="00534D34"/>
    <w:rsid w:val="00536387"/>
    <w:rsid w:val="00542826"/>
    <w:rsid w:val="005503E7"/>
    <w:rsid w:val="00552DD0"/>
    <w:rsid w:val="005561D8"/>
    <w:rsid w:val="0056680D"/>
    <w:rsid w:val="005670A9"/>
    <w:rsid w:val="005707CD"/>
    <w:rsid w:val="00574AA8"/>
    <w:rsid w:val="00582BB6"/>
    <w:rsid w:val="00582DE8"/>
    <w:rsid w:val="00590B01"/>
    <w:rsid w:val="00594396"/>
    <w:rsid w:val="005971C8"/>
    <w:rsid w:val="005A4F35"/>
    <w:rsid w:val="005A5CBC"/>
    <w:rsid w:val="005C326C"/>
    <w:rsid w:val="005C7563"/>
    <w:rsid w:val="005D1868"/>
    <w:rsid w:val="005D540A"/>
    <w:rsid w:val="00600EF0"/>
    <w:rsid w:val="006023B0"/>
    <w:rsid w:val="00603FAE"/>
    <w:rsid w:val="0060490D"/>
    <w:rsid w:val="006119C1"/>
    <w:rsid w:val="006140E9"/>
    <w:rsid w:val="00614E16"/>
    <w:rsid w:val="00615C48"/>
    <w:rsid w:val="00620699"/>
    <w:rsid w:val="00621840"/>
    <w:rsid w:val="00622A25"/>
    <w:rsid w:val="00625798"/>
    <w:rsid w:val="006266DC"/>
    <w:rsid w:val="00627405"/>
    <w:rsid w:val="00641A36"/>
    <w:rsid w:val="006613EF"/>
    <w:rsid w:val="00662684"/>
    <w:rsid w:val="006631AE"/>
    <w:rsid w:val="00665786"/>
    <w:rsid w:val="006705EB"/>
    <w:rsid w:val="00674290"/>
    <w:rsid w:val="0067447B"/>
    <w:rsid w:val="00683EC6"/>
    <w:rsid w:val="00687757"/>
    <w:rsid w:val="0069328A"/>
    <w:rsid w:val="00696E05"/>
    <w:rsid w:val="00697DE0"/>
    <w:rsid w:val="006A137A"/>
    <w:rsid w:val="006A20BF"/>
    <w:rsid w:val="006A7BAF"/>
    <w:rsid w:val="006B6E60"/>
    <w:rsid w:val="006B7117"/>
    <w:rsid w:val="006C20F9"/>
    <w:rsid w:val="006C31FD"/>
    <w:rsid w:val="006D290A"/>
    <w:rsid w:val="006E5A6C"/>
    <w:rsid w:val="006E7035"/>
    <w:rsid w:val="006F314D"/>
    <w:rsid w:val="006F4513"/>
    <w:rsid w:val="006F6841"/>
    <w:rsid w:val="006F7487"/>
    <w:rsid w:val="00700FEE"/>
    <w:rsid w:val="00701AAE"/>
    <w:rsid w:val="007132B3"/>
    <w:rsid w:val="00717A8A"/>
    <w:rsid w:val="007305C7"/>
    <w:rsid w:val="00730EEB"/>
    <w:rsid w:val="00731A7F"/>
    <w:rsid w:val="007337FE"/>
    <w:rsid w:val="00736991"/>
    <w:rsid w:val="00740E84"/>
    <w:rsid w:val="00743065"/>
    <w:rsid w:val="00745676"/>
    <w:rsid w:val="0074604C"/>
    <w:rsid w:val="00751ADA"/>
    <w:rsid w:val="00751F2D"/>
    <w:rsid w:val="00761C59"/>
    <w:rsid w:val="00763C6D"/>
    <w:rsid w:val="00767C23"/>
    <w:rsid w:val="007832C1"/>
    <w:rsid w:val="00784F3A"/>
    <w:rsid w:val="00786E6D"/>
    <w:rsid w:val="0079166A"/>
    <w:rsid w:val="007A33C3"/>
    <w:rsid w:val="007A489C"/>
    <w:rsid w:val="007B3F02"/>
    <w:rsid w:val="007B7B17"/>
    <w:rsid w:val="007B7CBB"/>
    <w:rsid w:val="007C355F"/>
    <w:rsid w:val="007C64BC"/>
    <w:rsid w:val="007C7893"/>
    <w:rsid w:val="007D2359"/>
    <w:rsid w:val="007D522F"/>
    <w:rsid w:val="007E1274"/>
    <w:rsid w:val="007E1C2A"/>
    <w:rsid w:val="007F19CD"/>
    <w:rsid w:val="007F222F"/>
    <w:rsid w:val="007F766F"/>
    <w:rsid w:val="00806347"/>
    <w:rsid w:val="008133A8"/>
    <w:rsid w:val="008148C3"/>
    <w:rsid w:val="00814C82"/>
    <w:rsid w:val="00827374"/>
    <w:rsid w:val="008349D6"/>
    <w:rsid w:val="00836C9C"/>
    <w:rsid w:val="00837282"/>
    <w:rsid w:val="00850961"/>
    <w:rsid w:val="008555BE"/>
    <w:rsid w:val="008564C6"/>
    <w:rsid w:val="0086568A"/>
    <w:rsid w:val="008658CC"/>
    <w:rsid w:val="008706FA"/>
    <w:rsid w:val="00875E6A"/>
    <w:rsid w:val="008773A6"/>
    <w:rsid w:val="00890E02"/>
    <w:rsid w:val="008919DC"/>
    <w:rsid w:val="00897DE2"/>
    <w:rsid w:val="008A32B7"/>
    <w:rsid w:val="008A504E"/>
    <w:rsid w:val="008B128C"/>
    <w:rsid w:val="008B5B11"/>
    <w:rsid w:val="008C094A"/>
    <w:rsid w:val="008C32B8"/>
    <w:rsid w:val="008C32E7"/>
    <w:rsid w:val="008C4A41"/>
    <w:rsid w:val="008C592F"/>
    <w:rsid w:val="008C59A5"/>
    <w:rsid w:val="008C6367"/>
    <w:rsid w:val="008D4AB5"/>
    <w:rsid w:val="008E129D"/>
    <w:rsid w:val="008E16D9"/>
    <w:rsid w:val="008E79B1"/>
    <w:rsid w:val="0090128B"/>
    <w:rsid w:val="00914A95"/>
    <w:rsid w:val="009166B7"/>
    <w:rsid w:val="00917084"/>
    <w:rsid w:val="009209E1"/>
    <w:rsid w:val="00922DB7"/>
    <w:rsid w:val="0092536D"/>
    <w:rsid w:val="009267A0"/>
    <w:rsid w:val="009309C0"/>
    <w:rsid w:val="0093296C"/>
    <w:rsid w:val="00935FCA"/>
    <w:rsid w:val="009404D0"/>
    <w:rsid w:val="0094445C"/>
    <w:rsid w:val="00946318"/>
    <w:rsid w:val="00957A77"/>
    <w:rsid w:val="00961C35"/>
    <w:rsid w:val="009739B0"/>
    <w:rsid w:val="00973F48"/>
    <w:rsid w:val="009764D7"/>
    <w:rsid w:val="00981FA6"/>
    <w:rsid w:val="00982796"/>
    <w:rsid w:val="00993373"/>
    <w:rsid w:val="00996843"/>
    <w:rsid w:val="009A6229"/>
    <w:rsid w:val="009B1ED3"/>
    <w:rsid w:val="009B3223"/>
    <w:rsid w:val="009B66DC"/>
    <w:rsid w:val="009C6CEC"/>
    <w:rsid w:val="009C704E"/>
    <w:rsid w:val="009D1149"/>
    <w:rsid w:val="009D1AE5"/>
    <w:rsid w:val="009D3DFE"/>
    <w:rsid w:val="009D6E8A"/>
    <w:rsid w:val="009E5571"/>
    <w:rsid w:val="009E6F67"/>
    <w:rsid w:val="009F24DF"/>
    <w:rsid w:val="009F28EB"/>
    <w:rsid w:val="00A00473"/>
    <w:rsid w:val="00A0495E"/>
    <w:rsid w:val="00A06325"/>
    <w:rsid w:val="00A0791A"/>
    <w:rsid w:val="00A26594"/>
    <w:rsid w:val="00A314AE"/>
    <w:rsid w:val="00A3413A"/>
    <w:rsid w:val="00A34DC0"/>
    <w:rsid w:val="00A457E5"/>
    <w:rsid w:val="00A4670F"/>
    <w:rsid w:val="00A54A3B"/>
    <w:rsid w:val="00A554D7"/>
    <w:rsid w:val="00A55922"/>
    <w:rsid w:val="00A64A1B"/>
    <w:rsid w:val="00A70DD7"/>
    <w:rsid w:val="00A84652"/>
    <w:rsid w:val="00A86396"/>
    <w:rsid w:val="00A94497"/>
    <w:rsid w:val="00AA38A1"/>
    <w:rsid w:val="00AA5EAE"/>
    <w:rsid w:val="00AA7C84"/>
    <w:rsid w:val="00AB2FB7"/>
    <w:rsid w:val="00AC06ED"/>
    <w:rsid w:val="00AC197F"/>
    <w:rsid w:val="00AD116C"/>
    <w:rsid w:val="00AD2338"/>
    <w:rsid w:val="00AD33DE"/>
    <w:rsid w:val="00AD46B6"/>
    <w:rsid w:val="00AE7B7B"/>
    <w:rsid w:val="00B00004"/>
    <w:rsid w:val="00B0111F"/>
    <w:rsid w:val="00B0376B"/>
    <w:rsid w:val="00B05E75"/>
    <w:rsid w:val="00B06A48"/>
    <w:rsid w:val="00B13875"/>
    <w:rsid w:val="00B143F5"/>
    <w:rsid w:val="00B17F65"/>
    <w:rsid w:val="00B22AF0"/>
    <w:rsid w:val="00B265E7"/>
    <w:rsid w:val="00B3181D"/>
    <w:rsid w:val="00B34E0C"/>
    <w:rsid w:val="00B3661A"/>
    <w:rsid w:val="00B575D8"/>
    <w:rsid w:val="00B60635"/>
    <w:rsid w:val="00B64C2F"/>
    <w:rsid w:val="00B672FA"/>
    <w:rsid w:val="00B67909"/>
    <w:rsid w:val="00B67F4C"/>
    <w:rsid w:val="00B725EA"/>
    <w:rsid w:val="00B7430F"/>
    <w:rsid w:val="00B8360E"/>
    <w:rsid w:val="00B90ACA"/>
    <w:rsid w:val="00B925CD"/>
    <w:rsid w:val="00B92C09"/>
    <w:rsid w:val="00B92DDB"/>
    <w:rsid w:val="00B9760C"/>
    <w:rsid w:val="00BA5CDC"/>
    <w:rsid w:val="00BC53FC"/>
    <w:rsid w:val="00BD1841"/>
    <w:rsid w:val="00BD707D"/>
    <w:rsid w:val="00BF2384"/>
    <w:rsid w:val="00BF2C9B"/>
    <w:rsid w:val="00C00984"/>
    <w:rsid w:val="00C041AD"/>
    <w:rsid w:val="00C05956"/>
    <w:rsid w:val="00C1107C"/>
    <w:rsid w:val="00C12CBE"/>
    <w:rsid w:val="00C1689A"/>
    <w:rsid w:val="00C20A8F"/>
    <w:rsid w:val="00C21ADD"/>
    <w:rsid w:val="00C21EBA"/>
    <w:rsid w:val="00C23B83"/>
    <w:rsid w:val="00C243AF"/>
    <w:rsid w:val="00C275E9"/>
    <w:rsid w:val="00C30E5C"/>
    <w:rsid w:val="00C32D15"/>
    <w:rsid w:val="00C561D0"/>
    <w:rsid w:val="00C634FA"/>
    <w:rsid w:val="00C70BFE"/>
    <w:rsid w:val="00C72104"/>
    <w:rsid w:val="00C8163D"/>
    <w:rsid w:val="00C82984"/>
    <w:rsid w:val="00C83708"/>
    <w:rsid w:val="00C84352"/>
    <w:rsid w:val="00C9071A"/>
    <w:rsid w:val="00C92036"/>
    <w:rsid w:val="00C940EF"/>
    <w:rsid w:val="00C9771B"/>
    <w:rsid w:val="00CA3D50"/>
    <w:rsid w:val="00CA5C2F"/>
    <w:rsid w:val="00CA66E9"/>
    <w:rsid w:val="00CB01D0"/>
    <w:rsid w:val="00CB1C76"/>
    <w:rsid w:val="00CB2CB9"/>
    <w:rsid w:val="00CB52BE"/>
    <w:rsid w:val="00CB73AC"/>
    <w:rsid w:val="00CC00E4"/>
    <w:rsid w:val="00CC6358"/>
    <w:rsid w:val="00CE0089"/>
    <w:rsid w:val="00CE0CDC"/>
    <w:rsid w:val="00CE2F95"/>
    <w:rsid w:val="00CE4AA9"/>
    <w:rsid w:val="00CF0DBA"/>
    <w:rsid w:val="00CF127E"/>
    <w:rsid w:val="00D029BE"/>
    <w:rsid w:val="00D045B3"/>
    <w:rsid w:val="00D04E43"/>
    <w:rsid w:val="00D20B86"/>
    <w:rsid w:val="00D2115E"/>
    <w:rsid w:val="00D2334C"/>
    <w:rsid w:val="00D31823"/>
    <w:rsid w:val="00D36717"/>
    <w:rsid w:val="00D4069B"/>
    <w:rsid w:val="00D50B11"/>
    <w:rsid w:val="00D5239D"/>
    <w:rsid w:val="00D6140B"/>
    <w:rsid w:val="00D72CFC"/>
    <w:rsid w:val="00D842E5"/>
    <w:rsid w:val="00D85007"/>
    <w:rsid w:val="00DA1DDF"/>
    <w:rsid w:val="00DA23FB"/>
    <w:rsid w:val="00DA2A1E"/>
    <w:rsid w:val="00DA355E"/>
    <w:rsid w:val="00DB05D6"/>
    <w:rsid w:val="00DB5E42"/>
    <w:rsid w:val="00DC078A"/>
    <w:rsid w:val="00DC13A6"/>
    <w:rsid w:val="00DC239B"/>
    <w:rsid w:val="00DC5715"/>
    <w:rsid w:val="00DC59B2"/>
    <w:rsid w:val="00DD2737"/>
    <w:rsid w:val="00DD2903"/>
    <w:rsid w:val="00DD3D87"/>
    <w:rsid w:val="00DD4AB1"/>
    <w:rsid w:val="00DE033D"/>
    <w:rsid w:val="00DE785E"/>
    <w:rsid w:val="00DF677B"/>
    <w:rsid w:val="00DF721D"/>
    <w:rsid w:val="00DF7F39"/>
    <w:rsid w:val="00E0675E"/>
    <w:rsid w:val="00E20900"/>
    <w:rsid w:val="00E21D9F"/>
    <w:rsid w:val="00E2506C"/>
    <w:rsid w:val="00E338AE"/>
    <w:rsid w:val="00E37351"/>
    <w:rsid w:val="00E405C3"/>
    <w:rsid w:val="00E4130A"/>
    <w:rsid w:val="00E42A80"/>
    <w:rsid w:val="00E42B34"/>
    <w:rsid w:val="00E540F2"/>
    <w:rsid w:val="00E61243"/>
    <w:rsid w:val="00E62320"/>
    <w:rsid w:val="00E6537F"/>
    <w:rsid w:val="00E71734"/>
    <w:rsid w:val="00E75CF9"/>
    <w:rsid w:val="00E76362"/>
    <w:rsid w:val="00E8419A"/>
    <w:rsid w:val="00E85626"/>
    <w:rsid w:val="00E924DF"/>
    <w:rsid w:val="00EA05E7"/>
    <w:rsid w:val="00EA3790"/>
    <w:rsid w:val="00EA7A9A"/>
    <w:rsid w:val="00EC295A"/>
    <w:rsid w:val="00EC3379"/>
    <w:rsid w:val="00ED0E1F"/>
    <w:rsid w:val="00F0120E"/>
    <w:rsid w:val="00F02BD0"/>
    <w:rsid w:val="00F0529E"/>
    <w:rsid w:val="00F06291"/>
    <w:rsid w:val="00F07895"/>
    <w:rsid w:val="00F35BAB"/>
    <w:rsid w:val="00F40ADD"/>
    <w:rsid w:val="00F55957"/>
    <w:rsid w:val="00F640F9"/>
    <w:rsid w:val="00F66700"/>
    <w:rsid w:val="00F67755"/>
    <w:rsid w:val="00F74D8E"/>
    <w:rsid w:val="00F83095"/>
    <w:rsid w:val="00F8572C"/>
    <w:rsid w:val="00F87373"/>
    <w:rsid w:val="00F933E7"/>
    <w:rsid w:val="00F9385D"/>
    <w:rsid w:val="00F95FB6"/>
    <w:rsid w:val="00F975A8"/>
    <w:rsid w:val="00FA4B40"/>
    <w:rsid w:val="00FA5DB4"/>
    <w:rsid w:val="00FB2C22"/>
    <w:rsid w:val="00FB4242"/>
    <w:rsid w:val="00FB51FC"/>
    <w:rsid w:val="00FC0A29"/>
    <w:rsid w:val="00FC429C"/>
    <w:rsid w:val="00FC50FA"/>
    <w:rsid w:val="00FD2BE9"/>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styleId="zmlenmeyenBahsetme">
    <w:name w:val="Unresolved Mention"/>
    <w:basedOn w:val="VarsaylanParagrafYazTipi"/>
    <w:uiPriority w:val="99"/>
    <w:semiHidden/>
    <w:unhideWhenUsed/>
    <w:rsid w:val="007132B3"/>
    <w:rPr>
      <w:color w:val="605E5C"/>
      <w:shd w:val="clear" w:color="auto" w:fill="E1DFDD"/>
    </w:rPr>
  </w:style>
  <w:style w:type="paragraph" w:styleId="Dzeltme">
    <w:name w:val="Revision"/>
    <w:hidden/>
    <w:uiPriority w:val="99"/>
    <w:semiHidden/>
    <w:rsid w:val="00E612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jpg" /><Relationship Id="rId45" Type="http://schemas.microsoft.com/office/2011/relationships/people" Target="peop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jpe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footer" Target="footer1.xm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3AD57-7F36-4825-BF88-88D738157B9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3342</Words>
  <Characters>19054</Characters>
  <Application>Microsoft Office Word</Application>
  <DocSecurity>0</DocSecurity>
  <Lines>158</Lines>
  <Paragraphs>44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Anonymous</Company>
  <LinksUpToDate>false</LinksUpToDate>
  <CharactersWithSpaces>22352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Konuk Kullanıcı</cp:lastModifiedBy>
  <cp:revision>2</cp:revision>
  <cp:lastPrinted>2022-03-24T19:16:00Z</cp:lastPrinted>
  <dcterms:created xsi:type="dcterms:W3CDTF">2022-09-13T14:56:00Z</dcterms:created>
  <dcterms:modified xsi:type="dcterms:W3CDTF">2022-09-13T14:56:00Z</dcterms:modified>
</cp:coreProperties>
</file>